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D622ED" w14:textId="318A8088" w:rsidR="00D52219" w:rsidRPr="009D50FF" w:rsidRDefault="00D52219" w:rsidP="002A6DF5">
      <w:pPr>
        <w:rPr>
          <w:rFonts w:ascii="Times New Roman" w:hAnsi="Times New Roman" w:cs="Times New Roman"/>
          <w:b/>
          <w:bCs/>
          <w:color w:val="000000" w:themeColor="text1"/>
        </w:rPr>
      </w:pPr>
      <w:r w:rsidRPr="00D52219">
        <w:rPr>
          <w:rFonts w:ascii="Times New Roman" w:hAnsi="Times New Roman" w:cs="Times New Roman"/>
          <w:b/>
          <w:bCs/>
          <w:color w:val="000000" w:themeColor="text1"/>
        </w:rPr>
        <w:t>Populat</w:t>
      </w:r>
      <w:r w:rsidRPr="009D50FF">
        <w:rPr>
          <w:rFonts w:ascii="Times New Roman" w:hAnsi="Times New Roman" w:cs="Times New Roman"/>
          <w:b/>
          <w:bCs/>
          <w:color w:val="000000" w:themeColor="text1"/>
        </w:rPr>
        <w:t>i</w:t>
      </w:r>
      <w:r w:rsidRPr="00A11F9E">
        <w:rPr>
          <w:rFonts w:ascii="Times New Roman" w:hAnsi="Times New Roman" w:cs="Times New Roman"/>
          <w:b/>
          <w:bCs/>
          <w:color w:val="000000" w:themeColor="text1"/>
        </w:rPr>
        <w:t>o</w:t>
      </w:r>
      <w:r w:rsidRPr="00157FE7">
        <w:rPr>
          <w:rFonts w:ascii="Times New Roman" w:hAnsi="Times New Roman" w:cs="Times New Roman"/>
          <w:b/>
          <w:bCs/>
          <w:color w:val="000000" w:themeColor="text1"/>
        </w:rPr>
        <w:t xml:space="preserve">n dynamics of a globally </w:t>
      </w:r>
      <w:r w:rsidRPr="004657B7">
        <w:rPr>
          <w:rFonts w:ascii="Times New Roman" w:hAnsi="Times New Roman" w:cs="Times New Roman"/>
          <w:b/>
          <w:bCs/>
          <w:color w:val="000000" w:themeColor="text1"/>
        </w:rPr>
        <w:t>ra</w:t>
      </w:r>
      <w:r w:rsidRPr="00D52219">
        <w:rPr>
          <w:rFonts w:ascii="Times New Roman" w:hAnsi="Times New Roman" w:cs="Times New Roman"/>
          <w:b/>
          <w:bCs/>
          <w:color w:val="000000" w:themeColor="text1"/>
        </w:rPr>
        <w:t>re</w:t>
      </w:r>
      <w:r>
        <w:rPr>
          <w:rFonts w:ascii="Times New Roman" w:hAnsi="Times New Roman" w:cs="Times New Roman"/>
          <w:b/>
          <w:bCs/>
          <w:color w:val="000000" w:themeColor="text1"/>
        </w:rPr>
        <w:t xml:space="preserve"> yet</w:t>
      </w:r>
      <w:r w:rsidRPr="00D52219">
        <w:rPr>
          <w:rFonts w:ascii="Times New Roman" w:hAnsi="Times New Roman" w:cs="Times New Roman"/>
          <w:b/>
          <w:bCs/>
          <w:color w:val="000000" w:themeColor="text1"/>
        </w:rPr>
        <w:t xml:space="preserve"> loc</w:t>
      </w:r>
      <w:r w:rsidRPr="009D50FF">
        <w:rPr>
          <w:rFonts w:ascii="Times New Roman" w:hAnsi="Times New Roman" w:cs="Times New Roman"/>
          <w:b/>
          <w:bCs/>
          <w:color w:val="000000" w:themeColor="text1"/>
        </w:rPr>
        <w:t>a</w:t>
      </w:r>
      <w:r w:rsidRPr="00A11F9E">
        <w:rPr>
          <w:rFonts w:ascii="Times New Roman" w:hAnsi="Times New Roman" w:cs="Times New Roman"/>
          <w:b/>
          <w:bCs/>
          <w:color w:val="000000" w:themeColor="text1"/>
        </w:rPr>
        <w:t>l</w:t>
      </w:r>
      <w:r w:rsidRPr="00157FE7">
        <w:rPr>
          <w:rFonts w:ascii="Times New Roman" w:hAnsi="Times New Roman" w:cs="Times New Roman"/>
          <w:b/>
          <w:bCs/>
          <w:color w:val="000000" w:themeColor="text1"/>
        </w:rPr>
        <w:t>ly abundant en</w:t>
      </w:r>
      <w:r w:rsidRPr="004657B7">
        <w:rPr>
          <w:rFonts w:ascii="Times New Roman" w:hAnsi="Times New Roman" w:cs="Times New Roman"/>
          <w:b/>
          <w:bCs/>
          <w:color w:val="000000" w:themeColor="text1"/>
        </w:rPr>
        <w:t>de</w:t>
      </w:r>
      <w:r w:rsidRPr="00D52219">
        <w:rPr>
          <w:rFonts w:ascii="Times New Roman" w:hAnsi="Times New Roman" w:cs="Times New Roman"/>
          <w:b/>
          <w:bCs/>
          <w:color w:val="000000" w:themeColor="text1"/>
        </w:rPr>
        <w:t>mic monocarpic perennial (</w:t>
      </w:r>
      <w:r w:rsidRPr="002F134E">
        <w:rPr>
          <w:rFonts w:ascii="Times New Roman" w:hAnsi="Times New Roman" w:cs="Times New Roman"/>
          <w:b/>
          <w:bCs/>
          <w:i/>
          <w:iCs/>
          <w:color w:val="000000" w:themeColor="text1"/>
        </w:rPr>
        <w:t>Oenoethera coloradensis</w:t>
      </w:r>
      <w:r w:rsidRPr="00D52219">
        <w:rPr>
          <w:rFonts w:ascii="Times New Roman" w:hAnsi="Times New Roman" w:cs="Times New Roman"/>
          <w:b/>
          <w:bCs/>
          <w:color w:val="000000" w:themeColor="text1"/>
        </w:rPr>
        <w:t>)</w:t>
      </w:r>
    </w:p>
    <w:p w14:paraId="3D7E63C4" w14:textId="2A22705E" w:rsidR="00255B89" w:rsidRPr="00A018BD" w:rsidRDefault="00255B89" w:rsidP="002A6DF5">
      <w:pPr>
        <w:pStyle w:val="BodyText"/>
        <w:rPr>
          <w:rFonts w:ascii="Times New Roman" w:hAnsi="Times New Roman" w:cs="Times New Roman"/>
          <w:color w:val="000000" w:themeColor="text1"/>
        </w:rPr>
      </w:pPr>
      <w:r w:rsidRPr="00A018BD">
        <w:rPr>
          <w:rFonts w:ascii="Times New Roman" w:hAnsi="Times New Roman" w:cs="Times New Roman"/>
          <w:color w:val="000000" w:themeColor="text1"/>
        </w:rPr>
        <w:t>Alice E. Stears</w:t>
      </w:r>
      <m:oMath>
        <m:sSup>
          <m:sSupPr>
            <m:ctrlPr>
              <w:rPr>
                <w:rFonts w:ascii="Cambria Math" w:hAnsi="Cambria Math" w:cs="Times New Roman"/>
                <w:color w:val="000000" w:themeColor="text1"/>
              </w:rPr>
            </m:ctrlPr>
          </m:sSupPr>
          <m:e>
            <m:r>
              <w:rPr>
                <w:rFonts w:ascii="Cambria Math" w:hAnsi="Cambria Math" w:cs="Times New Roman"/>
                <w:color w:val="000000" w:themeColor="text1"/>
              </w:rPr>
              <m:t>​</m:t>
            </m:r>
          </m:e>
          <m:sup>
            <m:r>
              <w:rPr>
                <w:rFonts w:ascii="Cambria Math" w:hAnsi="Cambria Math" w:cs="Times New Roman"/>
                <w:color w:val="000000" w:themeColor="text1"/>
              </w:rPr>
              <m:t>1*</m:t>
            </m:r>
          </m:sup>
        </m:sSup>
      </m:oMath>
      <w:r w:rsidRPr="00A018BD">
        <w:rPr>
          <w:rFonts w:ascii="Times New Roman" w:hAnsi="Times New Roman" w:cs="Times New Roman"/>
          <w:color w:val="000000" w:themeColor="text1"/>
        </w:rPr>
        <w:t xml:space="preserve">, </w:t>
      </w:r>
      <w:r w:rsidR="00FF5136">
        <w:rPr>
          <w:rFonts w:ascii="Times New Roman" w:hAnsi="Times New Roman" w:cs="Times New Roman"/>
          <w:color w:val="000000" w:themeColor="text1"/>
        </w:rPr>
        <w:t>Maria Paniw</w:t>
      </w:r>
      <w:r w:rsidR="00FF5136">
        <w:rPr>
          <w:rFonts w:ascii="Times New Roman" w:hAnsi="Times New Roman" w:cs="Times New Roman"/>
          <w:color w:val="000000" w:themeColor="text1"/>
          <w:vertAlign w:val="superscript"/>
        </w:rPr>
        <w:t>2</w:t>
      </w:r>
      <w:r w:rsidR="00FF5136">
        <w:rPr>
          <w:rFonts w:ascii="Times New Roman" w:hAnsi="Times New Roman" w:cs="Times New Roman"/>
          <w:color w:val="000000" w:themeColor="text1"/>
        </w:rPr>
        <w:t>, Roberto Salguero-Gómez</w:t>
      </w:r>
      <w:r w:rsidR="00FF5136">
        <w:rPr>
          <w:rFonts w:ascii="Times New Roman" w:hAnsi="Times New Roman" w:cs="Times New Roman"/>
          <w:color w:val="000000" w:themeColor="text1"/>
          <w:vertAlign w:val="superscript"/>
        </w:rPr>
        <w:t>3</w:t>
      </w:r>
      <w:r w:rsidR="00FF5136">
        <w:rPr>
          <w:rFonts w:ascii="Times New Roman" w:hAnsi="Times New Roman" w:cs="Times New Roman"/>
          <w:color w:val="000000" w:themeColor="text1"/>
        </w:rPr>
        <w:t xml:space="preserve">, </w:t>
      </w:r>
      <w:r w:rsidRPr="00A018BD">
        <w:rPr>
          <w:rFonts w:ascii="Times New Roman" w:hAnsi="Times New Roman" w:cs="Times New Roman"/>
          <w:color w:val="000000" w:themeColor="text1"/>
        </w:rPr>
        <w:t>Daniel C. Laughlin</w:t>
      </w:r>
      <m:oMath>
        <m:sSup>
          <m:sSupPr>
            <m:ctrlPr>
              <w:rPr>
                <w:rFonts w:ascii="Cambria Math" w:hAnsi="Cambria Math" w:cs="Times New Roman"/>
                <w:color w:val="000000" w:themeColor="text1"/>
              </w:rPr>
            </m:ctrlPr>
          </m:sSupPr>
          <m:e>
            <m:r>
              <w:rPr>
                <w:rFonts w:ascii="Cambria Math" w:hAnsi="Cambria Math" w:cs="Times New Roman"/>
                <w:color w:val="000000" w:themeColor="text1"/>
              </w:rPr>
              <m:t>​</m:t>
            </m:r>
          </m:e>
          <m:sup>
            <m:r>
              <w:rPr>
                <w:rFonts w:ascii="Cambria Math" w:hAnsi="Cambria Math" w:cs="Times New Roman"/>
                <w:color w:val="000000" w:themeColor="text1"/>
              </w:rPr>
              <m:t>1</m:t>
            </m:r>
          </m:sup>
        </m:sSup>
      </m:oMath>
    </w:p>
    <w:p w14:paraId="34C63570" w14:textId="11EB77C8" w:rsidR="00255B89" w:rsidRDefault="00F71D0D" w:rsidP="002A6DF5">
      <w:pPr>
        <w:pStyle w:val="BodyText"/>
        <w:rPr>
          <w:rFonts w:ascii="Times New Roman" w:hAnsi="Times New Roman" w:cs="Times New Roman"/>
          <w:color w:val="000000" w:themeColor="text1"/>
        </w:rPr>
      </w:pPr>
      <m:oMath>
        <m:sSup>
          <m:sSupPr>
            <m:ctrlPr>
              <w:rPr>
                <w:rFonts w:ascii="Cambria Math" w:hAnsi="Cambria Math" w:cs="Times New Roman"/>
                <w:color w:val="000000" w:themeColor="text1"/>
              </w:rPr>
            </m:ctrlPr>
          </m:sSupPr>
          <m:e>
            <m:r>
              <w:rPr>
                <w:rFonts w:ascii="Cambria Math" w:hAnsi="Cambria Math" w:cs="Times New Roman"/>
                <w:color w:val="000000" w:themeColor="text1"/>
              </w:rPr>
              <m:t>​</m:t>
            </m:r>
          </m:e>
          <m:sup>
            <m:r>
              <w:rPr>
                <w:rFonts w:ascii="Cambria Math" w:hAnsi="Cambria Math" w:cs="Times New Roman"/>
                <w:color w:val="000000" w:themeColor="text1"/>
              </w:rPr>
              <m:t>1</m:t>
            </m:r>
          </m:sup>
        </m:sSup>
      </m:oMath>
      <w:r w:rsidR="00255B89" w:rsidRPr="00A018BD">
        <w:rPr>
          <w:rFonts w:ascii="Times New Roman" w:hAnsi="Times New Roman" w:cs="Times New Roman"/>
          <w:color w:val="000000" w:themeColor="text1"/>
        </w:rPr>
        <w:t>Botany Department and Program in Ecology, University of Wyoming, Laramie, WY</w:t>
      </w:r>
    </w:p>
    <w:p w14:paraId="12EB03D9" w14:textId="114ED35B" w:rsidR="00FF5136" w:rsidRPr="00D70311" w:rsidDel="005E1EE5" w:rsidRDefault="00FF5136" w:rsidP="00FF5136">
      <w:pPr>
        <w:rPr>
          <w:del w:id="0" w:author="Alice Elizabeth Stears" w:date="2022-04-18T14:32:00Z"/>
          <w:rFonts w:ascii="Times New Roman" w:eastAsia="Times New Roman" w:hAnsi="Times New Roman" w:cs="Times New Roman"/>
          <w:color w:val="000000" w:themeColor="text1"/>
          <w:lang w:val="es-ES"/>
        </w:rPr>
      </w:pPr>
      <w:r w:rsidRPr="00D70311">
        <w:rPr>
          <w:rFonts w:ascii="Times New Roman" w:hAnsi="Times New Roman" w:cs="Times New Roman"/>
          <w:color w:val="000000" w:themeColor="text1"/>
          <w:vertAlign w:val="superscript"/>
          <w:lang w:val="es-ES"/>
        </w:rPr>
        <w:t>2</w:t>
      </w:r>
      <w:r w:rsidRPr="00D70311">
        <w:rPr>
          <w:lang w:val="es-ES"/>
        </w:rPr>
        <w:t xml:space="preserve"> </w:t>
      </w:r>
      <w:r w:rsidRPr="00D70311">
        <w:rPr>
          <w:rFonts w:ascii="Times New Roman" w:eastAsia="Times New Roman" w:hAnsi="Times New Roman" w:cs="Times New Roman"/>
          <w:color w:val="000000" w:themeColor="text1"/>
          <w:shd w:val="clear" w:color="auto" w:fill="FFFFFF"/>
          <w:lang w:val="es-ES"/>
        </w:rPr>
        <w:t xml:space="preserve">Estación Biológica de Doñana, </w:t>
      </w:r>
      <w:r w:rsidR="00906A31" w:rsidRPr="00D70311">
        <w:rPr>
          <w:rFonts w:ascii="Times New Roman" w:eastAsia="Times New Roman" w:hAnsi="Times New Roman" w:cs="Times New Roman"/>
          <w:color w:val="000000" w:themeColor="text1"/>
          <w:shd w:val="clear" w:color="auto" w:fill="FFFFFF"/>
          <w:lang w:val="es-ES"/>
        </w:rPr>
        <w:t>Sevilla, Spain</w:t>
      </w:r>
      <w:r w:rsidRPr="00D70311">
        <w:rPr>
          <w:rFonts w:ascii="Times New Roman" w:eastAsia="Times New Roman" w:hAnsi="Times New Roman" w:cs="Times New Roman"/>
          <w:color w:val="000000" w:themeColor="text1"/>
          <w:shd w:val="clear" w:color="auto" w:fill="FFFFFF"/>
          <w:lang w:val="es-ES"/>
        </w:rPr>
        <w:t> </w:t>
      </w:r>
    </w:p>
    <w:p w14:paraId="115EE5C9" w14:textId="5CFF4EEF" w:rsidR="00FF5136" w:rsidRPr="00D70311" w:rsidRDefault="00FF5136">
      <w:pPr>
        <w:rPr>
          <w:lang w:val="es-ES"/>
        </w:rPr>
        <w:pPrChange w:id="1" w:author="Alice Elizabeth Stears" w:date="2022-04-18T14:32:00Z">
          <w:pPr>
            <w:pStyle w:val="BodyText"/>
          </w:pPr>
        </w:pPrChange>
      </w:pPr>
    </w:p>
    <w:p w14:paraId="73178798" w14:textId="54EC9DE0" w:rsidR="00FF5136" w:rsidRPr="00ED2863" w:rsidRDefault="00FF5136" w:rsidP="002A6DF5">
      <w:pPr>
        <w:pStyle w:val="BodyText"/>
        <w:rPr>
          <w:rFonts w:ascii="Times New Roman" w:hAnsi="Times New Roman" w:cs="Times New Roman"/>
          <w:color w:val="000000" w:themeColor="text1"/>
        </w:rPr>
      </w:pPr>
      <w:r>
        <w:rPr>
          <w:rFonts w:ascii="Times New Roman" w:hAnsi="Times New Roman" w:cs="Times New Roman"/>
          <w:color w:val="000000" w:themeColor="text1"/>
          <w:vertAlign w:val="superscript"/>
        </w:rPr>
        <w:t>3</w:t>
      </w:r>
      <w:r>
        <w:rPr>
          <w:rFonts w:ascii="Times New Roman" w:hAnsi="Times New Roman" w:cs="Times New Roman"/>
          <w:color w:val="000000" w:themeColor="text1"/>
        </w:rPr>
        <w:t>Department of Zoology, Oxford University, Oxford, England</w:t>
      </w:r>
    </w:p>
    <w:p w14:paraId="32FCDE5C" w14:textId="77777777" w:rsidR="00255B89" w:rsidRPr="00A018BD" w:rsidRDefault="00F71D0D" w:rsidP="002A6DF5">
      <w:pPr>
        <w:pStyle w:val="BodyText"/>
        <w:rPr>
          <w:rFonts w:ascii="Times New Roman" w:hAnsi="Times New Roman" w:cs="Times New Roman"/>
          <w:color w:val="000000" w:themeColor="text1"/>
        </w:rPr>
      </w:pPr>
      <m:oMath>
        <m:sSup>
          <m:sSupPr>
            <m:ctrlPr>
              <w:rPr>
                <w:rFonts w:ascii="Cambria Math" w:hAnsi="Cambria Math" w:cs="Times New Roman"/>
                <w:color w:val="000000" w:themeColor="text1"/>
              </w:rPr>
            </m:ctrlPr>
          </m:sSupPr>
          <m:e>
            <m:r>
              <w:rPr>
                <w:rFonts w:ascii="Cambria Math" w:hAnsi="Cambria Math" w:cs="Times New Roman"/>
                <w:color w:val="000000" w:themeColor="text1"/>
              </w:rPr>
              <m:t>​</m:t>
            </m:r>
          </m:e>
          <m:sup>
            <m:r>
              <w:rPr>
                <w:rFonts w:ascii="Cambria Math" w:hAnsi="Cambria Math" w:cs="Times New Roman"/>
                <w:color w:val="000000" w:themeColor="text1"/>
              </w:rPr>
              <m:t>*</m:t>
            </m:r>
          </m:sup>
        </m:sSup>
      </m:oMath>
      <w:r w:rsidR="00255B89" w:rsidRPr="00A018BD">
        <w:rPr>
          <w:rFonts w:ascii="Times New Roman" w:hAnsi="Times New Roman" w:cs="Times New Roman"/>
          <w:color w:val="000000" w:themeColor="text1"/>
        </w:rPr>
        <w:t>Corresponding Author: astears@uwyo.edu</w:t>
      </w:r>
    </w:p>
    <w:p w14:paraId="5773EC09" w14:textId="166D5DAC" w:rsidR="001E2856" w:rsidRDefault="001E2856" w:rsidP="002A6DF5">
      <w:pPr>
        <w:spacing w:line="480" w:lineRule="auto"/>
        <w:rPr>
          <w:rFonts w:ascii="Times New Roman" w:hAnsi="Times New Roman" w:cs="Times New Roman"/>
          <w:b/>
          <w:bCs/>
          <w:color w:val="000000" w:themeColor="text1"/>
        </w:rPr>
      </w:pPr>
      <w:r w:rsidRPr="00A018BD">
        <w:rPr>
          <w:rFonts w:ascii="Times New Roman" w:hAnsi="Times New Roman" w:cs="Times New Roman"/>
          <w:b/>
          <w:bCs/>
          <w:color w:val="000000" w:themeColor="text1"/>
        </w:rPr>
        <w:t>Abstract</w:t>
      </w:r>
    </w:p>
    <w:p w14:paraId="7CAF408F" w14:textId="36F1238A" w:rsidR="005A7D3A" w:rsidRPr="00B72106" w:rsidRDefault="00676181" w:rsidP="002A6DF5">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The persistence of naturally rare species has long been a motivating question for ecologists. Classical theory implies that community dynamics should be driven by common species, and that natural selection should not allow small populations of rare species to persist over long periods. And yet, a majority of the species found on earth </w:t>
      </w:r>
      <w:r w:rsidR="004C5CD8">
        <w:rPr>
          <w:rFonts w:ascii="Times New Roman" w:hAnsi="Times New Roman" w:cs="Times New Roman"/>
          <w:color w:val="000000" w:themeColor="text1"/>
        </w:rPr>
        <w:t xml:space="preserve">are rare. Rare species contribute to </w:t>
      </w:r>
      <w:r w:rsidR="00F24B5E">
        <w:rPr>
          <w:rFonts w:ascii="Times New Roman" w:hAnsi="Times New Roman" w:cs="Times New Roman"/>
          <w:color w:val="000000" w:themeColor="text1"/>
        </w:rPr>
        <w:t xml:space="preserve">diversity, community stability, and ecosystem function, and several mechanisms have been proposed to explain their persistence. </w:t>
      </w:r>
      <w:r w:rsidR="004C5CD8">
        <w:rPr>
          <w:rFonts w:ascii="Times New Roman" w:hAnsi="Times New Roman" w:cs="Times New Roman"/>
          <w:color w:val="000000" w:themeColor="text1"/>
        </w:rPr>
        <w:t xml:space="preserve">We used </w:t>
      </w:r>
      <w:r w:rsidR="00F24B5E">
        <w:rPr>
          <w:rFonts w:ascii="Times New Roman" w:hAnsi="Times New Roman" w:cs="Times New Roman"/>
          <w:color w:val="000000" w:themeColor="text1"/>
        </w:rPr>
        <w:t xml:space="preserve">size-based </w:t>
      </w:r>
      <w:r w:rsidR="004C5CD8">
        <w:rPr>
          <w:rFonts w:ascii="Times New Roman" w:hAnsi="Times New Roman" w:cs="Times New Roman"/>
          <w:color w:val="000000" w:themeColor="text1"/>
        </w:rPr>
        <w:t>integral projection models</w:t>
      </w:r>
      <w:r w:rsidR="00B72106">
        <w:rPr>
          <w:rFonts w:ascii="Times New Roman" w:hAnsi="Times New Roman" w:cs="Times New Roman"/>
          <w:color w:val="000000" w:themeColor="text1"/>
        </w:rPr>
        <w:t xml:space="preserve"> (IPMs)</w:t>
      </w:r>
      <w:r w:rsidR="004C5CD8">
        <w:rPr>
          <w:rFonts w:ascii="Times New Roman" w:hAnsi="Times New Roman" w:cs="Times New Roman"/>
          <w:color w:val="000000" w:themeColor="text1"/>
        </w:rPr>
        <w:t xml:space="preserve"> to </w:t>
      </w:r>
      <w:r w:rsidR="00F24B5E">
        <w:rPr>
          <w:rFonts w:ascii="Times New Roman" w:hAnsi="Times New Roman" w:cs="Times New Roman"/>
          <w:color w:val="000000" w:themeColor="text1"/>
        </w:rPr>
        <w:t xml:space="preserve">examine the population dynamics of </w:t>
      </w:r>
      <w:r w:rsidR="00F24B5E">
        <w:rPr>
          <w:rFonts w:ascii="Times New Roman" w:hAnsi="Times New Roman" w:cs="Times New Roman"/>
          <w:i/>
          <w:iCs/>
          <w:color w:val="000000" w:themeColor="text1"/>
        </w:rPr>
        <w:t>Oenothera coloradensis</w:t>
      </w:r>
      <w:r w:rsidR="00F24B5E">
        <w:rPr>
          <w:rFonts w:ascii="Times New Roman" w:hAnsi="Times New Roman" w:cs="Times New Roman"/>
          <w:color w:val="000000" w:themeColor="text1"/>
        </w:rPr>
        <w:t xml:space="preserve">, a rare, endemic, monocarpic perennial forb, and determined whether any of five proposed demographic mechanisms for rare species persistence were acting in populations of this species. We </w:t>
      </w:r>
      <w:r w:rsidR="00D5332D">
        <w:rPr>
          <w:rFonts w:ascii="Times New Roman" w:hAnsi="Times New Roman" w:cs="Times New Roman"/>
          <w:color w:val="000000" w:themeColor="text1"/>
        </w:rPr>
        <w:t xml:space="preserve">also </w:t>
      </w:r>
      <w:r w:rsidR="00F24B5E">
        <w:rPr>
          <w:rFonts w:ascii="Times New Roman" w:hAnsi="Times New Roman" w:cs="Times New Roman"/>
          <w:color w:val="000000" w:themeColor="text1"/>
        </w:rPr>
        <w:t xml:space="preserve">evaluated the importance of including a discrete seedbank stage in population models </w:t>
      </w:r>
      <w:r w:rsidR="00D5332D">
        <w:rPr>
          <w:rFonts w:ascii="Times New Roman" w:hAnsi="Times New Roman" w:cs="Times New Roman"/>
          <w:color w:val="000000" w:themeColor="text1"/>
        </w:rPr>
        <w:t xml:space="preserve">of </w:t>
      </w:r>
      <w:r w:rsidR="00F24B5E">
        <w:rPr>
          <w:rFonts w:ascii="Times New Roman" w:hAnsi="Times New Roman" w:cs="Times New Roman"/>
          <w:color w:val="000000" w:themeColor="text1"/>
        </w:rPr>
        <w:t xml:space="preserve">this species, and simulated </w:t>
      </w:r>
      <w:r w:rsidR="008D667E">
        <w:rPr>
          <w:rFonts w:ascii="Times New Roman" w:hAnsi="Times New Roman" w:cs="Times New Roman"/>
          <w:color w:val="000000" w:themeColor="text1"/>
        </w:rPr>
        <w:t xml:space="preserve">population growth under different climate scenarios to assess the persistence outlook for </w:t>
      </w:r>
      <w:r w:rsidR="008D667E">
        <w:rPr>
          <w:rFonts w:ascii="Times New Roman" w:hAnsi="Times New Roman" w:cs="Times New Roman"/>
          <w:i/>
          <w:iCs/>
          <w:color w:val="000000" w:themeColor="text1"/>
        </w:rPr>
        <w:t>O. coloradensis</w:t>
      </w:r>
      <w:r w:rsidR="008D667E">
        <w:rPr>
          <w:rFonts w:ascii="Times New Roman" w:hAnsi="Times New Roman" w:cs="Times New Roman"/>
          <w:color w:val="000000" w:themeColor="text1"/>
        </w:rPr>
        <w:t xml:space="preserve"> populations. </w:t>
      </w:r>
      <w:r w:rsidR="00B72106">
        <w:rPr>
          <w:rFonts w:ascii="Times New Roman" w:hAnsi="Times New Roman" w:cs="Times New Roman"/>
          <w:color w:val="000000" w:themeColor="text1"/>
        </w:rPr>
        <w:t>We determined that including a seedbank stage in population models has a significant impact on modeled</w:t>
      </w:r>
      <w:r w:rsidR="00E65836">
        <w:rPr>
          <w:rFonts w:ascii="Times New Roman" w:hAnsi="Times New Roman" w:cs="Times New Roman"/>
          <w:color w:val="000000" w:themeColor="text1"/>
        </w:rPr>
        <w:t xml:space="preserve"> </w:t>
      </w:r>
      <w:r w:rsidR="00E65836">
        <w:rPr>
          <w:rFonts w:ascii="Times New Roman" w:hAnsi="Times New Roman" w:cs="Times New Roman"/>
          <w:i/>
          <w:iCs/>
          <w:color w:val="000000" w:themeColor="text1"/>
        </w:rPr>
        <w:t xml:space="preserve">O. coloradensis </w:t>
      </w:r>
      <w:r w:rsidR="00B72106">
        <w:rPr>
          <w:rFonts w:ascii="Times New Roman" w:hAnsi="Times New Roman" w:cs="Times New Roman"/>
          <w:color w:val="000000" w:themeColor="text1"/>
        </w:rPr>
        <w:t xml:space="preserve">population growth rate. IPMs that included a size-based continuous state and discrete seedbank state indicated </w:t>
      </w:r>
      <w:r w:rsidR="008D667E">
        <w:rPr>
          <w:rFonts w:ascii="Times New Roman" w:hAnsi="Times New Roman" w:cs="Times New Roman"/>
          <w:color w:val="000000" w:themeColor="text1"/>
        </w:rPr>
        <w:t>that</w:t>
      </w:r>
      <w:r w:rsidR="00906A31">
        <w:rPr>
          <w:rFonts w:ascii="Times New Roman" w:hAnsi="Times New Roman" w:cs="Times New Roman"/>
          <w:color w:val="000000" w:themeColor="text1"/>
        </w:rPr>
        <w:t xml:space="preserve"> negative density-dependence is</w:t>
      </w:r>
      <w:r w:rsidR="00B72106">
        <w:rPr>
          <w:rFonts w:ascii="Times New Roman" w:hAnsi="Times New Roman" w:cs="Times New Roman"/>
          <w:color w:val="000000" w:themeColor="text1"/>
        </w:rPr>
        <w:t xml:space="preserve"> acting to maintain </w:t>
      </w:r>
      <w:r w:rsidR="001441BE">
        <w:rPr>
          <w:rFonts w:ascii="Times New Roman" w:hAnsi="Times New Roman" w:cs="Times New Roman"/>
          <w:color w:val="000000" w:themeColor="text1"/>
        </w:rPr>
        <w:t xml:space="preserve">the </w:t>
      </w:r>
      <w:r w:rsidR="00B72106">
        <w:rPr>
          <w:rFonts w:ascii="Times New Roman" w:hAnsi="Times New Roman" w:cs="Times New Roman"/>
          <w:color w:val="000000" w:themeColor="text1"/>
        </w:rPr>
        <w:t xml:space="preserve">positive growth </w:t>
      </w:r>
      <w:r w:rsidR="00C92DC7">
        <w:rPr>
          <w:rFonts w:ascii="Times New Roman" w:hAnsi="Times New Roman" w:cs="Times New Roman"/>
          <w:color w:val="000000" w:themeColor="text1"/>
        </w:rPr>
        <w:t xml:space="preserve">rates </w:t>
      </w:r>
      <w:r w:rsidR="001441BE">
        <w:rPr>
          <w:rFonts w:ascii="Times New Roman" w:hAnsi="Times New Roman" w:cs="Times New Roman"/>
          <w:color w:val="000000" w:themeColor="text1"/>
        </w:rPr>
        <w:t xml:space="preserve">we observed </w:t>
      </w:r>
      <w:r w:rsidR="00B72106">
        <w:rPr>
          <w:rFonts w:ascii="Times New Roman" w:hAnsi="Times New Roman" w:cs="Times New Roman"/>
          <w:color w:val="000000" w:themeColor="text1"/>
        </w:rPr>
        <w:t xml:space="preserve">in </w:t>
      </w:r>
      <w:r w:rsidR="00B72106">
        <w:rPr>
          <w:rFonts w:ascii="Times New Roman" w:hAnsi="Times New Roman" w:cs="Times New Roman"/>
          <w:i/>
          <w:iCs/>
          <w:color w:val="000000" w:themeColor="text1"/>
        </w:rPr>
        <w:t>O. coloradensis</w:t>
      </w:r>
      <w:r w:rsidR="00B72106">
        <w:rPr>
          <w:rFonts w:ascii="Times New Roman" w:hAnsi="Times New Roman" w:cs="Times New Roman"/>
          <w:color w:val="000000" w:themeColor="text1"/>
        </w:rPr>
        <w:t xml:space="preserve"> subpopulations. </w:t>
      </w:r>
      <w:r w:rsidR="00906A31">
        <w:rPr>
          <w:rFonts w:ascii="Times New Roman" w:hAnsi="Times New Roman" w:cs="Times New Roman"/>
          <w:color w:val="000000" w:themeColor="text1"/>
        </w:rPr>
        <w:t>We did not identify evidence of any other proposed mechanisms of rare species persistence. W</w:t>
      </w:r>
      <w:r w:rsidR="00B72106">
        <w:rPr>
          <w:rFonts w:ascii="Times New Roman" w:hAnsi="Times New Roman" w:cs="Times New Roman"/>
          <w:color w:val="000000" w:themeColor="text1"/>
        </w:rPr>
        <w:t xml:space="preserve">e propose that high </w:t>
      </w:r>
      <w:r w:rsidR="001441BE">
        <w:rPr>
          <w:rFonts w:ascii="Times New Roman" w:hAnsi="Times New Roman" w:cs="Times New Roman"/>
          <w:color w:val="000000" w:themeColor="text1"/>
        </w:rPr>
        <w:t>micro-site</w:t>
      </w:r>
      <w:r w:rsidR="00B72106">
        <w:rPr>
          <w:rFonts w:ascii="Times New Roman" w:hAnsi="Times New Roman" w:cs="Times New Roman"/>
          <w:color w:val="000000" w:themeColor="text1"/>
        </w:rPr>
        <w:t xml:space="preserve"> abundance </w:t>
      </w:r>
      <w:r w:rsidR="00906A31">
        <w:rPr>
          <w:rFonts w:ascii="Times New Roman" w:hAnsi="Times New Roman" w:cs="Times New Roman"/>
          <w:color w:val="000000" w:themeColor="text1"/>
        </w:rPr>
        <w:t xml:space="preserve">is the primary factor by which this </w:t>
      </w:r>
      <w:r w:rsidR="00906A31">
        <w:rPr>
          <w:rFonts w:ascii="Times New Roman" w:hAnsi="Times New Roman" w:cs="Times New Roman"/>
          <w:color w:val="000000" w:themeColor="text1"/>
        </w:rPr>
        <w:lastRenderedPageBreak/>
        <w:t xml:space="preserve">species persists, which allows it </w:t>
      </w:r>
      <w:r w:rsidR="00B72106">
        <w:rPr>
          <w:rFonts w:ascii="Times New Roman" w:hAnsi="Times New Roman" w:cs="Times New Roman"/>
          <w:color w:val="000000" w:themeColor="text1"/>
        </w:rPr>
        <w:t>to sidestep the demographic and genetic challenges of small population size that rare species typically face.</w:t>
      </w:r>
      <w:r w:rsidR="001441BE">
        <w:rPr>
          <w:rFonts w:ascii="Times New Roman" w:hAnsi="Times New Roman" w:cs="Times New Roman"/>
          <w:color w:val="000000" w:themeColor="text1"/>
        </w:rPr>
        <w:t xml:space="preserve"> Simulations indicate that this species is likely to persist in the future, barring the negative impacts of habitat loss. </w:t>
      </w:r>
    </w:p>
    <w:p w14:paraId="57F892A2" w14:textId="5C60AB40" w:rsidR="00A94FCE" w:rsidRDefault="00A94FCE" w:rsidP="002A6DF5">
      <w:pPr>
        <w:spacing w:line="480" w:lineRule="auto"/>
        <w:rPr>
          <w:rFonts w:ascii="Times New Roman" w:hAnsi="Times New Roman" w:cs="Times New Roman"/>
          <w:b/>
          <w:bCs/>
          <w:color w:val="000000" w:themeColor="text1"/>
        </w:rPr>
      </w:pPr>
      <w:r w:rsidRPr="00A018BD">
        <w:rPr>
          <w:rFonts w:ascii="Times New Roman" w:hAnsi="Times New Roman" w:cs="Times New Roman"/>
          <w:b/>
          <w:bCs/>
          <w:color w:val="000000" w:themeColor="text1"/>
        </w:rPr>
        <w:t>Introduction</w:t>
      </w:r>
    </w:p>
    <w:p w14:paraId="4BF2C440" w14:textId="79F5801F" w:rsidR="00D455D4" w:rsidRDefault="00E03C2D" w:rsidP="00A34290">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Determining how and why populations of </w:t>
      </w:r>
      <w:r w:rsidR="009539A1">
        <w:rPr>
          <w:rFonts w:ascii="Times New Roman" w:hAnsi="Times New Roman" w:cs="Times New Roman"/>
          <w:color w:val="000000" w:themeColor="text1"/>
        </w:rPr>
        <w:t xml:space="preserve">naturally </w:t>
      </w:r>
      <w:r>
        <w:rPr>
          <w:rFonts w:ascii="Times New Roman" w:hAnsi="Times New Roman" w:cs="Times New Roman"/>
          <w:color w:val="000000" w:themeColor="text1"/>
        </w:rPr>
        <w:t xml:space="preserve">rare species persist in nature has </w:t>
      </w:r>
      <w:r w:rsidR="00D455D4">
        <w:rPr>
          <w:rFonts w:ascii="Times New Roman" w:hAnsi="Times New Roman" w:cs="Times New Roman"/>
          <w:color w:val="000000" w:themeColor="text1"/>
        </w:rPr>
        <w:t xml:space="preserve">been a </w:t>
      </w:r>
      <w:r>
        <w:rPr>
          <w:rFonts w:ascii="Times New Roman" w:hAnsi="Times New Roman" w:cs="Times New Roman"/>
          <w:color w:val="000000" w:themeColor="text1"/>
        </w:rPr>
        <w:t xml:space="preserve">question </w:t>
      </w:r>
      <w:r w:rsidR="00D455D4">
        <w:rPr>
          <w:rFonts w:ascii="Times New Roman" w:hAnsi="Times New Roman" w:cs="Times New Roman"/>
          <w:color w:val="000000" w:themeColor="text1"/>
        </w:rPr>
        <w:t>motivating</w:t>
      </w:r>
      <w:r>
        <w:rPr>
          <w:rFonts w:ascii="Times New Roman" w:hAnsi="Times New Roman" w:cs="Times New Roman"/>
          <w:color w:val="000000" w:themeColor="text1"/>
        </w:rPr>
        <w:t xml:space="preserve"> ecologists for a long time </w:t>
      </w:r>
      <w:r w:rsidR="009539A1">
        <w:rPr>
          <w:rFonts w:ascii="Times New Roman" w:hAnsi="Times New Roman" w:cs="Times New Roman"/>
          <w:color w:val="000000" w:themeColor="text1"/>
        </w:rPr>
        <w:fldChar w:fldCharType="begin" w:fldLock="1"/>
      </w:r>
      <w:r w:rsidR="0039091E">
        <w:rPr>
          <w:rFonts w:ascii="Times New Roman" w:hAnsi="Times New Roman" w:cs="Times New Roman"/>
          <w:color w:val="000000" w:themeColor="text1"/>
        </w:rPr>
        <w:instrText>ADDIN CSL_CITATION {"citationItems":[{"id":"ITEM-1","itemData":{"DOI":"10.1016/0006-3207(74)90061-5","ISSN":"00063207","abstract":"An operational definition of rare species might include the specification that it either occurs in widely separated, small sub-populations so that interbreeding between sub-populations is seriously reduced, or is restricted to a single population. It has usually been assumed that depauperization of habitat and reduction of genetic material have occurred in rare species, but recent studies of electrophoretically identified genetic polymorphisms suggest that some small populations and some inbreeding populations may retain considerable heterogeneity. Because different populations of a species tend to differ in genetic composition, one would expect the number of sub-populations to be more important for the population's security than the total population size. Specialization of an isolated inbreeding population to a restricted homogeneous habitat under pressure of competition should have serious ecological consequences. This reasoning suggests several conclusions. The protection of an isolated, reduced population in its present state may encourage further specialization and conservatism. In rehabilitating a relict population a first step might be to encourage it to break up into largely, but not completely, independent sub-populations. In a breeding programme, variability should be deliberately promoted as well as quick turnover between the breeding population and the wild. Very high mortality of released individuals must be expected, because it is the rule in the wild even in a rapidly increasing population. © 1974.","author":[{"dropping-particle":"","family":"Drury","given":"William H.","non-dropping-particle":"","parse-names":false,"suffix":""}],"container-title":"Biological Conservation","id":"ITEM-1","issue":"3","issued":{"date-parts":[["1974"]]},"page":"162-169","title":"Rare species","type":"article-journal","volume":"6"},"uris":["http://www.mendeley.com/documents/?uuid=554cec15-e599-473c-9ef2-838a00cf30c1"]},{"id":"ITEM-2","itemData":{"DOI":"10.1073/pnas.68.6.1246","ISSN":"0027-8424","PMID":"16591932","abstract":"A model is developed for the coexistence and exclusion of species over a region of similar habitable patches. Since the balance of local extinction and colonization would leave some patches unoccupied even without competitors, species may coexist even when all the patches are the same. Regional competition coefficients are found when species affect the local extinction or migration rates of each other. Rare species can regulate each other and even exclude other species completely.","author":[{"dropping-particle":"","family":"Levins","given":"Richard","non-dropping-particle":"","parse-names":false,"suffix":""},{"dropping-particle":"","family":"Culver","given":"David","non-dropping-particle":"","parse-names":false,"suffix":""}],"container-title":"Proceedings of the National Academy of Sciences","id":"ITEM-2","issue":"6","issued":{"date-parts":[["1971"]]},"page":"1246-1248","title":"Regional Coexistence of Species and Competition between Rare Species","type":"article-journal","volume":"68"},"uris":["http://www.mendeley.com/documents/?uuid=aca18000-9d46-4959-92bf-62fc7531d20f"]}],"mendeley":{"formattedCitation":"(Levins and Culver 1971, Drury 1974)","plainTextFormattedCitation":"(Levins and Culver 1971, Drury 1974)","previouslyFormattedCitation":"(Levins and Culver 1971, Drury 1974)"},"properties":{"noteIndex":0},"schema":"https://github.com/citation-style-language/schema/raw/master/csl-citation.json"}</w:instrText>
      </w:r>
      <w:r w:rsidR="009539A1">
        <w:rPr>
          <w:rFonts w:ascii="Times New Roman" w:hAnsi="Times New Roman" w:cs="Times New Roman"/>
          <w:color w:val="000000" w:themeColor="text1"/>
        </w:rPr>
        <w:fldChar w:fldCharType="separate"/>
      </w:r>
      <w:r w:rsidR="009539A1" w:rsidRPr="009539A1">
        <w:rPr>
          <w:rFonts w:ascii="Times New Roman" w:hAnsi="Times New Roman" w:cs="Times New Roman"/>
          <w:noProof/>
          <w:color w:val="000000" w:themeColor="text1"/>
        </w:rPr>
        <w:t>(Levins and Culver 1971, Drury 1974)</w:t>
      </w:r>
      <w:r w:rsidR="009539A1">
        <w:rPr>
          <w:rFonts w:ascii="Times New Roman" w:hAnsi="Times New Roman" w:cs="Times New Roman"/>
          <w:color w:val="000000" w:themeColor="text1"/>
        </w:rPr>
        <w:fldChar w:fldCharType="end"/>
      </w:r>
      <w:r w:rsidR="009539A1">
        <w:rPr>
          <w:rFonts w:ascii="Times New Roman" w:hAnsi="Times New Roman" w:cs="Times New Roman"/>
          <w:color w:val="000000" w:themeColor="text1"/>
        </w:rPr>
        <w:t>.</w:t>
      </w:r>
      <w:r w:rsidR="0039091E">
        <w:rPr>
          <w:rFonts w:ascii="Times New Roman" w:hAnsi="Times New Roman" w:cs="Times New Roman"/>
          <w:color w:val="000000" w:themeColor="text1"/>
        </w:rPr>
        <w:t xml:space="preserve"> </w:t>
      </w:r>
      <w:r w:rsidR="00A34290">
        <w:rPr>
          <w:rFonts w:ascii="Times New Roman" w:hAnsi="Times New Roman" w:cs="Times New Roman"/>
          <w:color w:val="000000" w:themeColor="text1"/>
        </w:rPr>
        <w:t xml:space="preserve">Theoretically, low population size is the last step on a trajectory toward extinction </w:t>
      </w:r>
      <w:r w:rsidR="00A34290">
        <w:rPr>
          <w:rFonts w:ascii="Times New Roman" w:hAnsi="Times New Roman" w:cs="Times New Roman"/>
          <w:color w:val="000000" w:themeColor="text1"/>
        </w:rPr>
        <w:fldChar w:fldCharType="begin" w:fldLock="1"/>
      </w:r>
      <w:r w:rsidR="000E2FB8">
        <w:rPr>
          <w:rFonts w:ascii="Times New Roman" w:hAnsi="Times New Roman" w:cs="Times New Roman"/>
          <w:color w:val="000000" w:themeColor="text1"/>
        </w:rPr>
        <w:instrText>ADDIN CSL_CITATION {"citationItems":[{"id":"ITEM-1","itemData":{"DOI":"10.1007/978-94-011-5874-9_7","ISBN":"9789401064835","author":[{"dropping-particle":"","family":"Rosenzweig","given":"Michael L","non-dropping-particle":"","parse-names":false,"suffix":""},{"dropping-particle":"V","family":"Lomolino","given":"Mark","non-dropping-particle":"","parse-names":false,"suffix":""}],"container-title":"The Biology of Rarity","editor":[{"dropping-particle":"","family":"Kunin","given":"W E","non-dropping-particle":"","parse-names":false,"suffix":""},{"dropping-particle":"","family":"Gaston","given":"K J","non-dropping-particle":"","parse-names":false,"suffix":""}],"id":"ITEM-1","issued":{"date-parts":[["1997"]]},"publisher":"Chapman &amp; Hall","publisher-place":"London","title":"The Biology of Rarity","type":"chapter"},"uris":["http://www.mendeley.com/documents/?uuid=fd901551-8694-42ba-8ea8-781a2d4b6173"]},{"id":"ITEM-2","itemData":{"author":[{"dropping-particle":"","family":"Stanley","given":"Steven M.","non-dropping-particle":"","parse-names":false,"suffix":""}],"id":"ITEM-2","issued":{"date-parts":[["1979"]]},"publisher":"W. H. Freeman","title":"Macroevolution: Pattern and Process","type":"book"},"uris":["http://www.mendeley.com/documents/?uuid=e258fb71-679d-4f94-a2e8-917980bee9f4"]}],"mendeley":{"formattedCitation":"(Stanley 1979, Rosenzweig and Lomolino 1997)","plainTextFormattedCitation":"(Stanley 1979, Rosenzweig and Lomolino 1997)","previouslyFormattedCitation":"(Stanley 1979, Rosenzweig and Lomolino 1997)"},"properties":{"noteIndex":0},"schema":"https://github.com/citation-style-language/schema/raw/master/csl-citation.json"}</w:instrText>
      </w:r>
      <w:r w:rsidR="00A34290">
        <w:rPr>
          <w:rFonts w:ascii="Times New Roman" w:hAnsi="Times New Roman" w:cs="Times New Roman"/>
          <w:color w:val="000000" w:themeColor="text1"/>
        </w:rPr>
        <w:fldChar w:fldCharType="separate"/>
      </w:r>
      <w:r w:rsidR="00A34290" w:rsidRPr="00A34290">
        <w:rPr>
          <w:rFonts w:ascii="Times New Roman" w:hAnsi="Times New Roman" w:cs="Times New Roman"/>
          <w:noProof/>
          <w:color w:val="000000" w:themeColor="text1"/>
        </w:rPr>
        <w:t>(Stanley 1979, Rosenzweig and Lomolino 1997)</w:t>
      </w:r>
      <w:r w:rsidR="00A34290">
        <w:rPr>
          <w:rFonts w:ascii="Times New Roman" w:hAnsi="Times New Roman" w:cs="Times New Roman"/>
          <w:color w:val="000000" w:themeColor="text1"/>
        </w:rPr>
        <w:fldChar w:fldCharType="end"/>
      </w:r>
      <w:r w:rsidR="00A34290">
        <w:rPr>
          <w:rFonts w:ascii="Times New Roman" w:hAnsi="Times New Roman" w:cs="Times New Roman"/>
          <w:color w:val="000000" w:themeColor="text1"/>
        </w:rPr>
        <w:t>, and yet stable populations of rare species exist in every ecosystem and across the tree of life. In fact</w:t>
      </w:r>
      <w:r w:rsidR="005B5D87">
        <w:rPr>
          <w:rFonts w:ascii="Times New Roman" w:hAnsi="Times New Roman" w:cs="Times New Roman"/>
          <w:color w:val="000000" w:themeColor="text1"/>
        </w:rPr>
        <w:t xml:space="preserve">, a </w:t>
      </w:r>
      <w:r w:rsidR="000E2FB8">
        <w:rPr>
          <w:rFonts w:ascii="Times New Roman" w:hAnsi="Times New Roman" w:cs="Times New Roman"/>
          <w:color w:val="000000" w:themeColor="text1"/>
        </w:rPr>
        <w:t>large proportion o</w:t>
      </w:r>
      <w:r w:rsidR="005B5D87">
        <w:rPr>
          <w:rFonts w:ascii="Times New Roman" w:hAnsi="Times New Roman" w:cs="Times New Roman"/>
          <w:color w:val="000000" w:themeColor="text1"/>
        </w:rPr>
        <w:t xml:space="preserve">f species globally </w:t>
      </w:r>
      <w:r w:rsidR="000E2FB8">
        <w:rPr>
          <w:rFonts w:ascii="Times New Roman" w:hAnsi="Times New Roman" w:cs="Times New Roman"/>
          <w:color w:val="000000" w:themeColor="text1"/>
        </w:rPr>
        <w:t xml:space="preserve">– as much as 35% of plant species, for example— </w:t>
      </w:r>
      <w:r w:rsidR="005B5D87">
        <w:rPr>
          <w:rFonts w:ascii="Times New Roman" w:hAnsi="Times New Roman" w:cs="Times New Roman"/>
          <w:color w:val="000000" w:themeColor="text1"/>
        </w:rPr>
        <w:t>can be considered</w:t>
      </w:r>
      <w:r w:rsidR="002F36A6">
        <w:rPr>
          <w:rFonts w:ascii="Times New Roman" w:hAnsi="Times New Roman" w:cs="Times New Roman"/>
          <w:color w:val="000000" w:themeColor="text1"/>
        </w:rPr>
        <w:t xml:space="preserve"> naturally </w:t>
      </w:r>
      <w:r w:rsidR="005B5D87">
        <w:rPr>
          <w:rFonts w:ascii="Times New Roman" w:hAnsi="Times New Roman" w:cs="Times New Roman"/>
          <w:color w:val="000000" w:themeColor="text1"/>
        </w:rPr>
        <w:t>rare</w:t>
      </w:r>
      <w:r w:rsidR="000E2FB8">
        <w:rPr>
          <w:rFonts w:ascii="Times New Roman" w:hAnsi="Times New Roman" w:cs="Times New Roman"/>
          <w:color w:val="000000" w:themeColor="text1"/>
        </w:rPr>
        <w:t xml:space="preserve"> </w:t>
      </w:r>
      <w:r w:rsidR="000E2FB8">
        <w:rPr>
          <w:rFonts w:ascii="Times New Roman" w:hAnsi="Times New Roman" w:cs="Times New Roman"/>
          <w:color w:val="000000" w:themeColor="text1"/>
        </w:rPr>
        <w:fldChar w:fldCharType="begin" w:fldLock="1"/>
      </w:r>
      <w:r w:rsidR="000550A0">
        <w:rPr>
          <w:rFonts w:ascii="Times New Roman" w:hAnsi="Times New Roman" w:cs="Times New Roman"/>
          <w:color w:val="000000" w:themeColor="text1"/>
        </w:rPr>
        <w:instrText>ADDIN CSL_CITATION {"citationItems":[{"id":"ITEM-1","itemData":{"DOI":"10.1126/sciadv.aaz0414","ISSN":"23752548","PMID":"31807712","abstract":"A key feature of life’s diversity is that some species are common but many more are rare. Nonetheless, at global scales, we do not know what fraction of biodiversity consists of rare species. Here, we present the largest compilation of global plant diversity to quantify the fraction of Earth’s plant biodiversity that are rare. A large fraction, ~36.5% of Earth’s ~435,000 plant species, are exceedingly rare. Sampling biases and prominent models, such as neutral theory and the k-niche model, cannot account for the observed prevalence of rarity. Our results indicate that (i) climatically more stable regions have harbored rare species and hence a large fraction of Earth’s plant species via reduced extinction risk but that (ii) climate change and human land use are now disproportionately impacting rare species. Estimates of global species abundance distributions have important implications for risk assessments and conservation planning in this era of rapid global change.","author":[{"dropping-particle":"","family":"Enquist","given":"Brian J.","non-dropping-particle":"","parse-names":false,"suffix":""},{"dropping-particle":"","family":"Feng","given":"Xiao","non-dropping-particle":"","parse-names":false,"suffix":""},{"dropping-particle":"","family":"Boyle","given":"Brad","non-dropping-particle":"","parse-names":false,"suffix":""},{"dropping-particle":"","family":"Maitner","given":"Brian","non-dropping-particle":"","parse-names":false,"suffix":""},{"dropping-particle":"","family":"Newman","given":"Erica A.","non-dropping-particle":"","parse-names":false,"suffix":""},{"dropping-particle":"","family":"Jørgensen","given":"Peter Møller","non-dropping-particle":"","parse-names":false,"suffix":""},{"dropping-particle":"","family":"Roehrdanz","given":"Patrick R.","non-dropping-particle":"","parse-names":false,"suffix":""},{"dropping-particle":"","family":"Thiers","given":"Barbara M.","non-dropping-particle":"","parse-names":false,"suffix":""},{"dropping-particle":"","family":"Burger","given":"Joseph R.","non-dropping-particle":"","parse-names":false,"suffix":""},{"dropping-particle":"","family":"Corlett","given":"Richard T.","non-dropping-particle":"","parse-names":false,"suffix":""},{"dropping-particle":"","family":"Couvreur","given":"Thomas L.P.","non-dropping-particle":"","parse-names":false,"suffix":""},{"dropping-particle":"","family":"Dauby","given":"Gilles","non-dropping-particle":"","parse-names":false,"suffix":""},{"dropping-particle":"","family":"Donoghue","given":"John C.","non-dropping-particle":"","parse-names":false,"suffix":""},{"dropping-particle":"","family":"Foden","given":"Wendy","non-dropping-particle":"","parse-names":false,"suffix":""},{"dropping-particle":"","family":"Lovett","given":"Jon C.","non-dropping-particle":"","parse-names":false,"suffix":""},{"dropping-particle":"","family":"Marquet","given":"Pablo A.","non-dropping-particle":"","parse-names":false,"suffix":""},{"dropping-particle":"","family":"Merow","given":"Cory","non-dropping-particle":"","parse-names":false,"suffix":""},{"dropping-particle":"","family":"Midgley","given":"Guy","non-dropping-particle":"","parse-names":false,"suffix":""},{"dropping-particle":"","family":"Morueta-Holme","given":"Naia","non-dropping-particle":"","parse-names":false,"suffix":""},{"dropping-particle":"","family":"Neves","given":"Danilo M.","non-dropping-particle":"","parse-names":false,"suffix":""},{"dropping-particle":"","family":"Oliveira-Filho","given":"Ary T.","non-dropping-particle":"","parse-names":false,"suffix":""},{"dropping-particle":"","family":"Kraft","given":"Nathan J.B.","non-dropping-particle":"","parse-names":false,"suffix":""},{"dropping-particle":"","family":"Park","given":"Daniel S.","non-dropping-particle":"","parse-names":false,"suffix":""},{"dropping-particle":"","family":"Peet","given":"Robert K.","non-dropping-particle":"","parse-names":false,"suffix":""},{"dropping-particle":"","family":"Pillet","given":"Michiel","non-dropping-particle":"","parse-names":false,"suffix":""},{"dropping-particle":"","family":"Serra-Diaz","given":"Josep M.","non-dropping-particle":"","parse-names":false,"suffix":""},{"dropping-particle":"","family":"Sandel","given":"Brody","non-dropping-particle":"","parse-names":false,"suffix":""},{"dropping-particle":"","family":"Schildhauer","given":"Mark","non-dropping-particle":"","parse-names":false,"suffix":""},{"dropping-particle":"","family":"Šímová","given":"Irena","non-dropping-particle":"","parse-names":false,"suffix":""},{"dropping-particle":"","family":"Violle","given":"Cyrille","non-dropping-particle":"","parse-names":false,"suffix":""},{"dropping-particle":"","family":"Wieringa","given":"Jan J.","non-dropping-particle":"","parse-names":false,"suffix":""},{"dropping-particle":"","family":"Wiser","given":"Susan K.","non-dropping-particle":"","parse-names":false,"suffix":""},{"dropping-particle":"","family":"Hannah","given":"Lee","non-dropping-particle":"","parse-names":false,"suffix":""},{"dropping-particle":"","family":"Svenning","given":"Jens Christian","non-dropping-particle":"","parse-names":false,"suffix":""},{"dropping-particle":"","family":"McGill","given":"Brian J.","non-dropping-particle":"","parse-names":false,"suffix":""}],"container-title":"Science Advances","id":"ITEM-1","issue":"11","issued":{"date-parts":[["2019"]]},"page":"1-14","title":"The commonness of rarity: Global and future distribution of rarity across land plants","type":"article-journal","volume":"5"},"uris":["http://www.mendeley.com/documents/?uuid=7688c8fc-0a03-4d3e-a845-f2e7da26687a"]}],"mendeley":{"formattedCitation":"(Enquist et al. 2019)","plainTextFormattedCitation":"(Enquist et al. 2019)","previouslyFormattedCitation":"(Enquist et al. 2019)"},"properties":{"noteIndex":0},"schema":"https://github.com/citation-style-language/schema/raw/master/csl-citation.json"}</w:instrText>
      </w:r>
      <w:r w:rsidR="000E2FB8">
        <w:rPr>
          <w:rFonts w:ascii="Times New Roman" w:hAnsi="Times New Roman" w:cs="Times New Roman"/>
          <w:color w:val="000000" w:themeColor="text1"/>
        </w:rPr>
        <w:fldChar w:fldCharType="separate"/>
      </w:r>
      <w:r w:rsidR="000E2FB8" w:rsidRPr="000E2FB8">
        <w:rPr>
          <w:rFonts w:ascii="Times New Roman" w:hAnsi="Times New Roman" w:cs="Times New Roman"/>
          <w:noProof/>
          <w:color w:val="000000" w:themeColor="text1"/>
        </w:rPr>
        <w:t>(Enquist et al. 2019)</w:t>
      </w:r>
      <w:r w:rsidR="000E2FB8">
        <w:rPr>
          <w:rFonts w:ascii="Times New Roman" w:hAnsi="Times New Roman" w:cs="Times New Roman"/>
          <w:color w:val="000000" w:themeColor="text1"/>
        </w:rPr>
        <w:fldChar w:fldCharType="end"/>
      </w:r>
      <w:r w:rsidR="000E2FB8">
        <w:rPr>
          <w:rFonts w:ascii="Times New Roman" w:hAnsi="Times New Roman" w:cs="Times New Roman"/>
          <w:color w:val="000000" w:themeColor="text1"/>
        </w:rPr>
        <w:t>.</w:t>
      </w:r>
      <w:r w:rsidR="005B5D87">
        <w:rPr>
          <w:rFonts w:ascii="Times New Roman" w:hAnsi="Times New Roman" w:cs="Times New Roman"/>
          <w:color w:val="000000" w:themeColor="text1"/>
        </w:rPr>
        <w:t xml:space="preserve"> </w:t>
      </w:r>
      <w:r w:rsidR="000E2FB8">
        <w:rPr>
          <w:rFonts w:ascii="Times New Roman" w:hAnsi="Times New Roman" w:cs="Times New Roman"/>
          <w:color w:val="000000" w:themeColor="text1"/>
        </w:rPr>
        <w:t xml:space="preserve">This </w:t>
      </w:r>
      <w:r w:rsidR="005B5D87">
        <w:rPr>
          <w:rFonts w:ascii="Times New Roman" w:hAnsi="Times New Roman" w:cs="Times New Roman"/>
          <w:color w:val="000000" w:themeColor="text1"/>
        </w:rPr>
        <w:t>impl</w:t>
      </w:r>
      <w:r w:rsidR="000E2FB8">
        <w:rPr>
          <w:rFonts w:ascii="Times New Roman" w:hAnsi="Times New Roman" w:cs="Times New Roman"/>
          <w:color w:val="000000" w:themeColor="text1"/>
        </w:rPr>
        <w:t>ies</w:t>
      </w:r>
      <w:r w:rsidR="005B5D87">
        <w:rPr>
          <w:rFonts w:ascii="Times New Roman" w:hAnsi="Times New Roman" w:cs="Times New Roman"/>
          <w:color w:val="000000" w:themeColor="text1"/>
        </w:rPr>
        <w:t xml:space="preserve"> that</w:t>
      </w:r>
      <w:r w:rsidR="002F36A6">
        <w:rPr>
          <w:rFonts w:ascii="Times New Roman" w:hAnsi="Times New Roman" w:cs="Times New Roman"/>
          <w:color w:val="000000" w:themeColor="text1"/>
        </w:rPr>
        <w:t xml:space="preserve"> there must be </w:t>
      </w:r>
      <w:r w:rsidR="00923693">
        <w:rPr>
          <w:rFonts w:ascii="Times New Roman" w:hAnsi="Times New Roman" w:cs="Times New Roman"/>
          <w:color w:val="000000" w:themeColor="text1"/>
        </w:rPr>
        <w:t xml:space="preserve">both fundamental and realized </w:t>
      </w:r>
      <w:r w:rsidR="002F36A6">
        <w:rPr>
          <w:rFonts w:ascii="Times New Roman" w:hAnsi="Times New Roman" w:cs="Times New Roman"/>
          <w:color w:val="000000" w:themeColor="text1"/>
        </w:rPr>
        <w:t xml:space="preserve">niches </w:t>
      </w:r>
      <w:r w:rsidR="00923693">
        <w:rPr>
          <w:rFonts w:ascii="Times New Roman" w:hAnsi="Times New Roman" w:cs="Times New Roman"/>
          <w:color w:val="000000" w:themeColor="text1"/>
        </w:rPr>
        <w:t xml:space="preserve">that are </w:t>
      </w:r>
      <w:r w:rsidR="002F36A6">
        <w:rPr>
          <w:rFonts w:ascii="Times New Roman" w:hAnsi="Times New Roman" w:cs="Times New Roman"/>
          <w:color w:val="000000" w:themeColor="text1"/>
        </w:rPr>
        <w:t>available for th</w:t>
      </w:r>
      <w:r w:rsidR="00923693">
        <w:rPr>
          <w:rFonts w:ascii="Times New Roman" w:hAnsi="Times New Roman" w:cs="Times New Roman"/>
          <w:color w:val="000000" w:themeColor="text1"/>
        </w:rPr>
        <w:t xml:space="preserve">ese species </w:t>
      </w:r>
      <w:r w:rsidR="002F36A6">
        <w:rPr>
          <w:rFonts w:ascii="Times New Roman" w:hAnsi="Times New Roman" w:cs="Times New Roman"/>
          <w:color w:val="000000" w:themeColor="text1"/>
        </w:rPr>
        <w:t>to occupy</w:t>
      </w:r>
      <w:r w:rsidR="006B12CA">
        <w:rPr>
          <w:rFonts w:ascii="Times New Roman" w:hAnsi="Times New Roman" w:cs="Times New Roman"/>
          <w:color w:val="000000" w:themeColor="text1"/>
        </w:rPr>
        <w:t xml:space="preserve">, and that </w:t>
      </w:r>
      <w:r w:rsidR="00CE5A60">
        <w:rPr>
          <w:rFonts w:ascii="Times New Roman" w:hAnsi="Times New Roman" w:cs="Times New Roman"/>
          <w:color w:val="000000" w:themeColor="text1"/>
        </w:rPr>
        <w:t>small population size is not necessarily a harbinger of extinction</w:t>
      </w:r>
      <w:r w:rsidR="002F36A6">
        <w:rPr>
          <w:rFonts w:ascii="Times New Roman" w:hAnsi="Times New Roman" w:cs="Times New Roman"/>
          <w:color w:val="000000" w:themeColor="text1"/>
        </w:rPr>
        <w:t xml:space="preserve">. </w:t>
      </w:r>
      <w:r w:rsidR="00923693">
        <w:rPr>
          <w:rFonts w:ascii="Times New Roman" w:hAnsi="Times New Roman" w:cs="Times New Roman"/>
          <w:color w:val="000000" w:themeColor="text1"/>
        </w:rPr>
        <w:t xml:space="preserve">A growing body of evidence shows that </w:t>
      </w:r>
      <w:r w:rsidR="00A767C2">
        <w:rPr>
          <w:rFonts w:ascii="Times New Roman" w:hAnsi="Times New Roman" w:cs="Times New Roman"/>
          <w:color w:val="000000" w:themeColor="text1"/>
        </w:rPr>
        <w:t xml:space="preserve">rare species do in fact contribute to community dynamics. For example, species-specific perturbations of rare species population dynamics have a disproportionate adverse impact on community stability </w:t>
      </w:r>
      <w:r w:rsidR="00A767C2">
        <w:rPr>
          <w:rFonts w:ascii="Times New Roman" w:hAnsi="Times New Roman" w:cs="Times New Roman"/>
          <w:color w:val="000000" w:themeColor="text1"/>
        </w:rPr>
        <w:fldChar w:fldCharType="begin" w:fldLock="1"/>
      </w:r>
      <w:r w:rsidR="00E8110E">
        <w:rPr>
          <w:rFonts w:ascii="Times New Roman" w:hAnsi="Times New Roman" w:cs="Times New Roman"/>
          <w:color w:val="000000" w:themeColor="text1"/>
        </w:rPr>
        <w:instrText>ADDIN CSL_CITATION {"citationItems":[{"id":"ITEM-1","itemData":{"DOI":"10.1111/ele.13345","ISSN":"14610248","PMID":"31313468","abstract":"Empirical knowledge of diversity–stability relationships is mostly based on the analysis of temporal variability. Variability, however, often depends on external factors that act as disturbances, which makes comparisons across systems difficult to interpret. Here, we show how variability can reveal inherent stability properties of ecological communities. This requires that we abandon one-dimensional representations, in which a single variability measurement is taken as a proxy for how stable a system is, and instead consider the whole set of variability values generated by all possible stochastic perturbations. Despite this complexity, in species-rich systems, a generic pattern emerges from community assembly, relating variability to the abundance of perturbed species. Strikingly, the contrasting contributions of different species abundance classes to variability, driven by different types of perturbations, can lead to opposite diversity–stability patterns. We conclude that a multidimensional perspective on variability helps reveal the dynamical richness of ecological systems and the underlying meaning of their stability patterns.","author":[{"dropping-particle":"","family":"Arnoldi","given":"Jean François","non-dropping-particle":"","parse-names":false,"suffix":""},{"dropping-particle":"","family":"Loreau","given":"Michel","non-dropping-particle":"","parse-names":false,"suffix":""},{"dropping-particle":"","family":"Haegeman","given":"Bart","non-dropping-particle":"","parse-names":false,"suffix":""}],"container-title":"Ecology Letters","id":"ITEM-1","issue":"10","issued":{"date-parts":[["2019"]]},"page":"1557-1567","title":"The inherent multidimensionality of temporal variability: how common and rare species shape stability patterns","type":"article-journal","volume":"22"},"uris":["http://www.mendeley.com/documents/?uuid=591e2070-cd61-4f76-93b5-7f3522170451"]},{"id":"ITEM-2","itemData":{"DOI":"10.1038/s41598-019-47541-6","ISSN":"20452322","PMID":"31366907","abstract":"The ecological importance of common species for many ecosystem processes and functions is unquestionably due to their high abundance. Yet, the importance of rare species is much less understood. Here we take a theoretical approach, exposing dynamical models of ecological networks to small perturbations, to explore the dynamical importance of rare and common species. We find that both species types contribute to the recovery of communities following generic perturbations (i.e. perturbations affecting all species). Yet, when perturbations are selective (i.e. affects only one species), perturbations to rare species have the most pronounced effect on community stability. We show that this is due to the strong indirect effects induced by perturbations to rare species. Because indirect effects typically set in at longer timescales, our results indicate that the importance of rare species may be easily overlooked and thus underrated. Hence, our study provides a potential ecological motive for the management and protection of rare species.","author":[{"dropping-particle":"","family":"Säterberg","given":"Torbjörn","non-dropping-particle":"","parse-names":false,"suffix":""},{"dropping-particle":"","family":"Jonsson","given":"Tomas","non-dropping-particle":"","parse-names":false,"suffix":""},{"dropping-particle":"","family":"Yearsley","given":"Jon","non-dropping-particle":"","parse-names":false,"suffix":""},{"dropping-particle":"","family":"Berg","given":"Sofia","non-dropping-particle":"","parse-names":false,"suffix":""},{"dropping-particle":"","family":"Ebenman","given":"Bo","non-dropping-particle":"","parse-names":false,"suffix":""}],"container-title":"Scientific reports","id":"ITEM-2","issue":"1","issued":{"date-parts":[["2019"]]},"page":"11107","title":"A potential role for rare species in ecosystem dynamics","type":"article-journal","volume":"9"},"uris":["http://www.mendeley.com/documents/?uuid=c78458a3-5e94-4b98-90f0-21aefe970ba0"]}],"mendeley":{"formattedCitation":"(Arnoldi et al. 2019, Säterberg et al. 2019)","plainTextFormattedCitation":"(Arnoldi et al. 2019, Säterberg et al. 2019)","previouslyFormattedCitation":"(Arnoldi et al. 2019, Säterberg et al. 2019)"},"properties":{"noteIndex":0},"schema":"https://github.com/citation-style-language/schema/raw/master/csl-citation.json"}</w:instrText>
      </w:r>
      <w:r w:rsidR="00A767C2">
        <w:rPr>
          <w:rFonts w:ascii="Times New Roman" w:hAnsi="Times New Roman" w:cs="Times New Roman"/>
          <w:color w:val="000000" w:themeColor="text1"/>
        </w:rPr>
        <w:fldChar w:fldCharType="separate"/>
      </w:r>
      <w:r w:rsidR="00AC00CD" w:rsidRPr="00AC00CD">
        <w:rPr>
          <w:rFonts w:ascii="Times New Roman" w:hAnsi="Times New Roman" w:cs="Times New Roman"/>
          <w:noProof/>
          <w:color w:val="000000" w:themeColor="text1"/>
        </w:rPr>
        <w:t>(Arnoldi et al. 2019, Säterberg et al. 2019)</w:t>
      </w:r>
      <w:r w:rsidR="00A767C2">
        <w:rPr>
          <w:rFonts w:ascii="Times New Roman" w:hAnsi="Times New Roman" w:cs="Times New Roman"/>
          <w:color w:val="000000" w:themeColor="text1"/>
        </w:rPr>
        <w:fldChar w:fldCharType="end"/>
      </w:r>
      <w:r w:rsidR="00AC00CD">
        <w:rPr>
          <w:rFonts w:ascii="Times New Roman" w:hAnsi="Times New Roman" w:cs="Times New Roman"/>
          <w:color w:val="000000" w:themeColor="text1"/>
        </w:rPr>
        <w:t>. The presence</w:t>
      </w:r>
      <w:r w:rsidR="00E8110E">
        <w:rPr>
          <w:rFonts w:ascii="Times New Roman" w:hAnsi="Times New Roman" w:cs="Times New Roman"/>
          <w:color w:val="000000" w:themeColor="text1"/>
        </w:rPr>
        <w:t xml:space="preserve"> and abundance</w:t>
      </w:r>
      <w:r w:rsidR="00AC00CD">
        <w:rPr>
          <w:rFonts w:ascii="Times New Roman" w:hAnsi="Times New Roman" w:cs="Times New Roman"/>
          <w:color w:val="000000" w:themeColor="text1"/>
        </w:rPr>
        <w:t xml:space="preserve"> of rare species can also significantly alter community functional composition</w:t>
      </w:r>
      <w:r w:rsidR="00CE679F">
        <w:rPr>
          <w:rFonts w:ascii="Times New Roman" w:hAnsi="Times New Roman" w:cs="Times New Roman"/>
          <w:color w:val="000000" w:themeColor="text1"/>
        </w:rPr>
        <w:t xml:space="preserve"> </w:t>
      </w:r>
      <w:r w:rsidR="00E8110E">
        <w:rPr>
          <w:rFonts w:ascii="Times New Roman" w:hAnsi="Times New Roman" w:cs="Times New Roman"/>
          <w:color w:val="000000" w:themeColor="text1"/>
        </w:rPr>
        <w:fldChar w:fldCharType="begin" w:fldLock="1"/>
      </w:r>
      <w:r w:rsidR="00E8110E">
        <w:rPr>
          <w:rFonts w:ascii="Times New Roman" w:hAnsi="Times New Roman" w:cs="Times New Roman"/>
          <w:color w:val="000000" w:themeColor="text1"/>
        </w:rPr>
        <w:instrText>ADDIN CSL_CITATION {"citationItems":[{"id":"ITEM-1","itemData":{"DOI":"10.1016/j.biocon.2022.109491","ISSN":"00063207","abstract":"Biodiverse communities have been shown to sustain high levels of multifunctionality and thus a loss of species likely negatively impacts ecosystem functions. For most taxa, however, roles of individual species are poorly known. Rare species, often most likely to go extinct, may have unique traits and functional roles. Alternatively, rare species may be functionally redundant, such that their loss would not disrupt ecosystem functions. We quantified the functional role of rare species by using captures of wood-living (saproxylic) beetle species, combined with recent databases of morphological and ecological traits, from three regions in central and northern Europe. Using a rarity index based on species' local abundance, geographic range, and habitat breadth, we used local and regional species removal simulations to examine the contributions of both the rarest and the most common beetle species to three measures of community functional structure: functional richness, functional specialization, and functional originality. Both regionally and locally, all three measures declined more rapidly when rare species were removed than under common (or random) species removal scenarios. These consistent patterns across scales and among forest types give evidence that rare species provide unique functional contributions, and their loss may disproportionately impact ecosystem functions. This implies that conservation measures targeting rare and endangered species, such as preserving intact forests with dead wood and mature trees, can provide broader ecosystem-level benefits. Experimental research linking functional structure to ecosystem processes should be prioritized to increase understanding of the functional consequences of species loss and to develop more effective conservation strategies.","author":[{"dropping-particle":"","family":"Burner","given":"Ryan C.","non-dropping-particle":"","parse-names":false,"suffix":""},{"dropping-particle":"","family":"Drag","given":"Lukas","non-dropping-particle":"","parse-names":false,"suffix":""},{"dropping-particle":"","family":"Stephan","given":"Jörg G.","non-dropping-particle":"","parse-names":false,"suffix":""},{"dropping-particle":"","family":"Birkemoe","given":"Tone","non-dropping-particle":"","parse-names":false,"suffix":""},{"dropping-particle":"","family":"Wetherbee","given":"Ross","non-dropping-particle":"","parse-names":false,"suffix":""},{"dropping-particle":"","family":"Muller","given":"Jörg","non-dropping-particle":"","parse-names":false,"suffix":""},{"dropping-particle":"","family":"Siitonen","given":"Juha","non-dropping-particle":"","parse-names":false,"suffix":""},{"dropping-particle":"","family":"Snäll","given":"Tord","non-dropping-particle":"","parse-names":false,"suffix":""},{"dropping-particle":"","family":"Skarpaas","given":"Olav","non-dropping-particle":"","parse-names":false,"suffix":""},{"dropping-particle":"","family":"Potterf","given":"Mária","non-dropping-particle":"","parse-names":false,"suffix":""},{"dropping-particle":"","family":"Doerfler","given":"Inken","non-dropping-particle":"","parse-names":false,"suffix":""},{"dropping-particle":"","family":"Gossner","given":"Martin M.","non-dropping-particle":"","parse-names":false,"suffix":""},{"dropping-particle":"","family":"Schall","given":"Peter","non-dropping-particle":"","parse-names":false,"suffix":""},{"dropping-particle":"","family":"Weisser","given":"Wolfgang W.","non-dropping-particle":"","parse-names":false,"suffix":""},{"dropping-particle":"","family":"Sverdrup-Thygeson","given":"Anne","non-dropping-particle":"","parse-names":false,"suffix":""}],"container-title":"Biological Conservation","id":"ITEM-1","issue":"June 2021","issued":{"date-parts":[["2022"]]},"title":"Functional structure of European forest beetle communities is enhanced by rare species","type":"article-journal","volume":"267"},"uris":["http://www.mendeley.com/documents/?uuid=fb987443-647f-439a-857b-5dc71717cc7a"]},{"id":"ITEM-2","itemData":{"DOI":"10.1098/rspb.2016.0084","ISSN":"14712954","PMID":"27053754","abstract":"There is broad consensus that the diversity of functional traits within species assemblages drives several ecological processes. It is also widely recognized that rare species are the first to become extinct following human-induced disturbances. Surprisingly, however, the functional importance of rare species is still poorly understood, particularly in tropical species-rich assemblages where the majority of species are rare, and the rate of species extinction can be high. Here, we investigated the consequences of local and regional extinctions on the functional structure of species assemblages. We used three extensive datasets (stream fish from the Brazilian Amazon, rainforest trees from French Guiana, and birds from the Australian Wet Tropics) and built an integrative measure of species rarity versuscommonness, combining local abundance, geographical range, andhabitat breadth. Using different scenarios of species loss, we found a disproportionate impact of rare species extinction for the three groups, with significant reductions in levels of functional richness, specialization, and originality of assemblages, which may severely undermine the integrity of ecological processes. The whole breadth of functional abilities within species assemblages, which is disproportionately supported by rare species, is certainly critical in maintaining ecosystems particularly under the ongoing rapid environmental transitions.","author":[{"dropping-particle":"","family":"Leitão","given":"Rafael P.","non-dropping-particle":"","parse-names":false,"suffix":""},{"dropping-particle":"","family":"Zuanon","given":"Jansen","non-dropping-particle":"","parse-names":false,"suffix":""},{"dropping-particle":"","family":"Villéger","given":"Sébastien","non-dropping-particle":"","parse-names":false,"suffix":""},{"dropping-particle":"","family":"Williams","given":"Stephen E.","non-dropping-particle":"","parse-names":false,"suffix":""},{"dropping-particle":"","family":"Baraloto","given":"Christopher","non-dropping-particle":"","parse-names":false,"suffix":""},{"dropping-particle":"","family":"Fortune","given":"Claire","non-dropping-particle":"","parse-names":false,"suffix":""},{"dropping-particle":"","family":"Mendonça","given":"Fernando P.","non-dropping-particle":"","parse-names":false,"suffix":""},{"dropping-particle":"","family":"Mouillot","given":"David","non-dropping-particle":"","parse-names":false,"suffix":""}],"container-title":"Proceedings of the Royal Society B: Biological Sciences","id":"ITEM-2","issue":"1828","issued":{"date-parts":[["2016"]]},"title":"Rare species contribute disproportionately to the functional structure of species assemblages","type":"article-journal","volume":"283"},"uris":["http://www.mendeley.com/documents/?uuid=8302325e-f41f-42aa-be33-d8603262498b"]}],"mendeley":{"formattedCitation":"(Leitão et al. 2016, Burner et al. 2022)","plainTextFormattedCitation":"(Leitão et al. 2016, Burner et al. 2022)","previouslyFormattedCitation":"(Leitão et al. 2016, Burner et al. 2022)"},"properties":{"noteIndex":0},"schema":"https://github.com/citation-style-language/schema/raw/master/csl-citation.json"}</w:instrText>
      </w:r>
      <w:r w:rsidR="00E8110E">
        <w:rPr>
          <w:rFonts w:ascii="Times New Roman" w:hAnsi="Times New Roman" w:cs="Times New Roman"/>
          <w:color w:val="000000" w:themeColor="text1"/>
        </w:rPr>
        <w:fldChar w:fldCharType="separate"/>
      </w:r>
      <w:r w:rsidR="00E8110E" w:rsidRPr="00E8110E">
        <w:rPr>
          <w:rFonts w:ascii="Times New Roman" w:hAnsi="Times New Roman" w:cs="Times New Roman"/>
          <w:noProof/>
          <w:color w:val="000000" w:themeColor="text1"/>
        </w:rPr>
        <w:t>(Leitão et al. 2016, Burner et al. 2022)</w:t>
      </w:r>
      <w:r w:rsidR="00E8110E">
        <w:rPr>
          <w:rFonts w:ascii="Times New Roman" w:hAnsi="Times New Roman" w:cs="Times New Roman"/>
          <w:color w:val="000000" w:themeColor="text1"/>
        </w:rPr>
        <w:fldChar w:fldCharType="end"/>
      </w:r>
      <w:r w:rsidR="00E8110E">
        <w:rPr>
          <w:rFonts w:ascii="Times New Roman" w:hAnsi="Times New Roman" w:cs="Times New Roman"/>
          <w:color w:val="000000" w:themeColor="text1"/>
        </w:rPr>
        <w:t xml:space="preserve">, which in turn impacts ecosystem function </w:t>
      </w:r>
      <w:r w:rsidR="00E8110E">
        <w:rPr>
          <w:rFonts w:ascii="Times New Roman" w:hAnsi="Times New Roman" w:cs="Times New Roman"/>
          <w:color w:val="000000" w:themeColor="text1"/>
        </w:rPr>
        <w:fldChar w:fldCharType="begin" w:fldLock="1"/>
      </w:r>
      <w:r w:rsidR="00E8110E">
        <w:rPr>
          <w:rFonts w:ascii="Times New Roman" w:hAnsi="Times New Roman" w:cs="Times New Roman"/>
          <w:color w:val="000000" w:themeColor="text1"/>
        </w:rPr>
        <w:instrText>ADDIN CSL_CITATION {"citationItems":[{"id":"ITEM-1","itemData":{"DOI":"10.1111/j.1523-1739.2005.00106.x","ISSN":"08888892","abstract":"The role of diversity in the maintenance of ecosystems has been studied widely in the past decade. By correlating richness and diversity with basic ecosystem processes, these investigations lend support to the hypothesis that species diversity significantly influences ecosystem functioning and, in turn, provide support for the conservation of biodiversity. Nonetheless, the majority of these investigations demonstrate that conservation of a relatively small number of generally dominant species is sufficient to maintain most processes. Indeed, there is remarkably little evidence to support the contention that less common species, those likely of highest conservation concern, are important in the maintenance of ecosystem functioning. Here we summarize studies, most employing alternative methodological strategies, wherein less common and rare species are demonstrated to make significant contributions to ecosystem functioning. Evidence exists among studies of keystone species, aggregate effects of less common species, and species turnover. Our findings suggest that (1) less common species can make significant ecosystem contributions; (2) further investigation into the effects of rare and less common species on ecosystem maintenance is sorely needed; (3) further investigation should embrace a variety of approaches; and (4) until further research is conducted a prudent conservation approach is warranted wherein the contribution of less common species to ecosystem functioning is assumed. ©2005 Society for Conservation Biology.","author":[{"dropping-particle":"","family":"Lyons","given":"K. G.","non-dropping-particle":"","parse-names":false,"suffix":""},{"dropping-particle":"","family":"Brigham","given":"C. A.","non-dropping-particle":"","parse-names":false,"suffix":""},{"dropping-particle":"","family":"Traut","given":"B. H.","non-dropping-particle":"","parse-names":false,"suffix":""},{"dropping-particle":"","family":"Schwartz","given":"M. W.","non-dropping-particle":"","parse-names":false,"suffix":""}],"container-title":"Conservation Biology","id":"ITEM-1","issue":"4","issued":{"date-parts":[["2005"]]},"page":"1019-1024","title":"Rare species and ecosystem functioning","type":"article-journal","volume":"19"},"uris":["http://www.mendeley.com/documents/?uuid=b0984c4c-2559-4be3-b8d6-6ec72e9eeca5"]}],"mendeley":{"formattedCitation":"(Lyons et al. 2005)","plainTextFormattedCitation":"(Lyons et al. 2005)","previouslyFormattedCitation":"(Lyons et al. 2005)"},"properties":{"noteIndex":0},"schema":"https://github.com/citation-style-language/schema/raw/master/csl-citation.json"}</w:instrText>
      </w:r>
      <w:r w:rsidR="00E8110E">
        <w:rPr>
          <w:rFonts w:ascii="Times New Roman" w:hAnsi="Times New Roman" w:cs="Times New Roman"/>
          <w:color w:val="000000" w:themeColor="text1"/>
        </w:rPr>
        <w:fldChar w:fldCharType="separate"/>
      </w:r>
      <w:r w:rsidR="00E8110E" w:rsidRPr="00E8110E">
        <w:rPr>
          <w:rFonts w:ascii="Times New Roman" w:hAnsi="Times New Roman" w:cs="Times New Roman"/>
          <w:noProof/>
          <w:color w:val="000000" w:themeColor="text1"/>
        </w:rPr>
        <w:t>(Lyons et al. 2005)</w:t>
      </w:r>
      <w:r w:rsidR="00E8110E">
        <w:rPr>
          <w:rFonts w:ascii="Times New Roman" w:hAnsi="Times New Roman" w:cs="Times New Roman"/>
          <w:color w:val="000000" w:themeColor="text1"/>
        </w:rPr>
        <w:fldChar w:fldCharType="end"/>
      </w:r>
      <w:r w:rsidR="00E8110E">
        <w:rPr>
          <w:rFonts w:ascii="Times New Roman" w:hAnsi="Times New Roman" w:cs="Times New Roman"/>
          <w:color w:val="000000" w:themeColor="text1"/>
        </w:rPr>
        <w:t>. Rare species can also reduce the success of invasive species, and are the primary drivers of</w:t>
      </w:r>
      <w:r w:rsidR="000E2FB8">
        <w:rPr>
          <w:rFonts w:ascii="Times New Roman" w:hAnsi="Times New Roman" w:cs="Times New Roman"/>
          <w:color w:val="000000" w:themeColor="text1"/>
        </w:rPr>
        <w:t xml:space="preserve"> </w:t>
      </w:r>
      <w:r w:rsidR="00096FB9">
        <w:rPr>
          <w:rFonts w:ascii="Times New Roman" w:hAnsi="Times New Roman" w:cs="Times New Roman"/>
          <w:color w:val="000000" w:themeColor="text1"/>
        </w:rPr>
        <w:t>global diversity patterns</w:t>
      </w:r>
      <w:r w:rsidR="00E8110E">
        <w:rPr>
          <w:rFonts w:ascii="Times New Roman" w:hAnsi="Times New Roman" w:cs="Times New Roman"/>
          <w:color w:val="000000" w:themeColor="text1"/>
        </w:rPr>
        <w:t xml:space="preserve"> </w:t>
      </w:r>
      <w:r w:rsidR="00E8110E">
        <w:rPr>
          <w:rFonts w:ascii="Times New Roman" w:hAnsi="Times New Roman" w:cs="Times New Roman"/>
          <w:color w:val="000000" w:themeColor="text1"/>
        </w:rPr>
        <w:fldChar w:fldCharType="begin" w:fldLock="1"/>
      </w:r>
      <w:r w:rsidR="00DA34E8">
        <w:rPr>
          <w:rFonts w:ascii="Times New Roman" w:hAnsi="Times New Roman" w:cs="Times New Roman"/>
          <w:color w:val="000000" w:themeColor="text1"/>
        </w:rPr>
        <w:instrText>ADDIN CSL_CITATION {"citationItems":[{"id":"ITEM-1","itemData":{"DOI":"10.1046/j.1461-0248.2001.00235.x","ISSN":"1461023X","abstract":"The imminent decline in species diversity coupled with increasing exotic species introductions has provoked investigation into the role of resident diversity in community resistance to exotic species colonization. Here we present the results of a field study using an experimental method in which diversity was altered by removal of less abundant species and the resulting disturbance was controlled for by removal of an equivalent amount of biomass of the most common species from paired plots. Following these manipulations, the exotic grass, Lolium temulentum, was introduced. We found that exotic species establishment was higher in plots in which diversity was successfully reduced by removal treatments and was inversely related to imposed species richness. These results demonstrate that less common species can significantly influence invasion events and highlight the potential role of less common species in the maintenance of ecosystem function.","author":[{"dropping-particle":"","family":"Lyons","given":"K. G.","non-dropping-particle":"","parse-names":false,"suffix":""},{"dropping-particle":"","family":"Schwartz","given":"M. W.","non-dropping-particle":"","parse-names":false,"suffix":""}],"container-title":"Ecology Letters","id":"ITEM-1","issue":"4","issued":{"date-parts":[["2001"]]},"page":"358-365","title":"Rare species loss alters ecosystem function - Invasion resistance","type":"article-journal","volume":"4"},"uris":["http://www.mendeley.com/documents/?uuid=0b3ffc42-e779-4f09-800c-4cb79d555c7a"]}],"mendeley":{"formattedCitation":"(Lyons and Schwartz 2001)","plainTextFormattedCitation":"(Lyons and Schwartz 2001)","previouslyFormattedCitation":"(Lyons and Schwartz 2001)"},"properties":{"noteIndex":0},"schema":"https://github.com/citation-style-language/schema/raw/master/csl-citation.json"}</w:instrText>
      </w:r>
      <w:r w:rsidR="00E8110E">
        <w:rPr>
          <w:rFonts w:ascii="Times New Roman" w:hAnsi="Times New Roman" w:cs="Times New Roman"/>
          <w:color w:val="000000" w:themeColor="text1"/>
        </w:rPr>
        <w:fldChar w:fldCharType="separate"/>
      </w:r>
      <w:r w:rsidR="00E8110E" w:rsidRPr="00E8110E">
        <w:rPr>
          <w:rFonts w:ascii="Times New Roman" w:hAnsi="Times New Roman" w:cs="Times New Roman"/>
          <w:noProof/>
          <w:color w:val="000000" w:themeColor="text1"/>
        </w:rPr>
        <w:t>(Lyons and Schwartz 2001)</w:t>
      </w:r>
      <w:r w:rsidR="00E8110E">
        <w:rPr>
          <w:rFonts w:ascii="Times New Roman" w:hAnsi="Times New Roman" w:cs="Times New Roman"/>
          <w:color w:val="000000" w:themeColor="text1"/>
        </w:rPr>
        <w:fldChar w:fldCharType="end"/>
      </w:r>
      <w:r w:rsidR="00E8110E">
        <w:rPr>
          <w:rFonts w:ascii="Times New Roman" w:hAnsi="Times New Roman" w:cs="Times New Roman"/>
          <w:color w:val="000000" w:themeColor="text1"/>
        </w:rPr>
        <w:t xml:space="preserve">. These reasons, as well as the inherent and unquantifiable value of any species, make rare species particularly important </w:t>
      </w:r>
      <w:r w:rsidR="005716C4">
        <w:rPr>
          <w:rFonts w:ascii="Times New Roman" w:hAnsi="Times New Roman" w:cs="Times New Roman"/>
          <w:color w:val="000000" w:themeColor="text1"/>
        </w:rPr>
        <w:t xml:space="preserve">for conservation, particularly since their low natural abundances render them especially susceptible to </w:t>
      </w:r>
      <w:r w:rsidR="00C92DC7">
        <w:rPr>
          <w:rFonts w:ascii="Times New Roman" w:hAnsi="Times New Roman" w:cs="Times New Roman"/>
          <w:color w:val="000000" w:themeColor="text1"/>
        </w:rPr>
        <w:t xml:space="preserve">local </w:t>
      </w:r>
      <w:r w:rsidR="005716C4">
        <w:rPr>
          <w:rFonts w:ascii="Times New Roman" w:hAnsi="Times New Roman" w:cs="Times New Roman"/>
          <w:color w:val="000000" w:themeColor="text1"/>
        </w:rPr>
        <w:t xml:space="preserve">extirpation or </w:t>
      </w:r>
      <w:r w:rsidR="002A79E3">
        <w:rPr>
          <w:rFonts w:ascii="Times New Roman" w:hAnsi="Times New Roman" w:cs="Times New Roman"/>
          <w:color w:val="000000" w:themeColor="text1"/>
        </w:rPr>
        <w:t xml:space="preserve">even </w:t>
      </w:r>
      <w:r w:rsidR="00C92DC7">
        <w:rPr>
          <w:rFonts w:ascii="Times New Roman" w:hAnsi="Times New Roman" w:cs="Times New Roman"/>
          <w:color w:val="000000" w:themeColor="text1"/>
        </w:rPr>
        <w:t xml:space="preserve">global </w:t>
      </w:r>
      <w:r w:rsidR="005716C4">
        <w:rPr>
          <w:rFonts w:ascii="Times New Roman" w:hAnsi="Times New Roman" w:cs="Times New Roman"/>
          <w:color w:val="000000" w:themeColor="text1"/>
        </w:rPr>
        <w:t xml:space="preserve">extinction. </w:t>
      </w:r>
    </w:p>
    <w:p w14:paraId="4C71AE3C" w14:textId="2087A4CE" w:rsidR="00881B3E" w:rsidRPr="00ED2863" w:rsidRDefault="000D454B" w:rsidP="00875C96">
      <w:pPr>
        <w:spacing w:line="480"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ab/>
        <w:t xml:space="preserve">Effective conservation and management of rare species requires a detailed understanding of both the conditions causing rarity in the first place, and the </w:t>
      </w:r>
      <w:r w:rsidR="00DA34E8">
        <w:rPr>
          <w:rFonts w:ascii="Times New Roman" w:hAnsi="Times New Roman" w:cs="Times New Roman"/>
          <w:color w:val="000000" w:themeColor="text1"/>
        </w:rPr>
        <w:t xml:space="preserve">demographic </w:t>
      </w:r>
      <w:r>
        <w:rPr>
          <w:rFonts w:ascii="Times New Roman" w:hAnsi="Times New Roman" w:cs="Times New Roman"/>
          <w:color w:val="000000" w:themeColor="text1"/>
        </w:rPr>
        <w:t xml:space="preserve">mechanisms </w:t>
      </w:r>
      <w:r w:rsidR="008E261F">
        <w:rPr>
          <w:rFonts w:ascii="Times New Roman" w:hAnsi="Times New Roman" w:cs="Times New Roman"/>
          <w:color w:val="000000" w:themeColor="text1"/>
        </w:rPr>
        <w:t>that allow rare species to persist.</w:t>
      </w:r>
      <w:r w:rsidR="00DA34E8">
        <w:rPr>
          <w:rFonts w:ascii="Times New Roman" w:hAnsi="Times New Roman" w:cs="Times New Roman"/>
          <w:color w:val="000000" w:themeColor="text1"/>
        </w:rPr>
        <w:t xml:space="preserve"> Causes of rarity can vary from highly-specific habitat requirements </w:t>
      </w:r>
      <w:r w:rsidR="00DA34E8">
        <w:rPr>
          <w:rFonts w:ascii="Times New Roman" w:hAnsi="Times New Roman" w:cs="Times New Roman"/>
          <w:color w:val="000000" w:themeColor="text1"/>
        </w:rPr>
        <w:fldChar w:fldCharType="begin" w:fldLock="1"/>
      </w:r>
      <w:r w:rsidR="00A30BC7">
        <w:rPr>
          <w:rFonts w:ascii="Times New Roman" w:hAnsi="Times New Roman" w:cs="Times New Roman"/>
          <w:color w:val="000000" w:themeColor="text1"/>
        </w:rPr>
        <w:instrText>ADDIN CSL_CITATION {"citationItems":[{"id":"ITEM-1","itemData":{"DOI":"10.1111/oik.04855","ISBN":"0000000204163","ISSN":"16000706","abstract":"Ecological communities are composed of a few common and several rare species. Many studies have evaluated the shape of abundance distribution curves, but few studies have assessed the causes of rarity. Using a dataset of stream macroinvertebrates, we investigated whether the excess of rare species in three focal communities of stones in riffles were common 1) in other habitats at the same stream site and period of sampling (environment), 2) in other stream sites in the same habitat and period of sampling (space), and 3) in other years in the same stream site and habitat (time). We observed that around 28% of the rare species were common in other habitats (environment), stream sites (space) or years (time). Among the three factors, rarity was mostly explained by habitat type, whereas a significant portion of the rare species in riffles were common in pools, submerged roots of terrestrial plants or in partially submerged moss patches. This result suggests that the presence in non-optimum habitat is a strong determinant of the rarity observed in natural communities and most rare species are due to sampling artifacts or accidentally sampled transient species.","author":[{"dropping-particle":"","family":"Sgarbi","given":"Luciano F.","non-dropping-particle":"","parse-names":false,"suffix":""},{"dropping-particle":"","family":"Melo","given":"Adriano S.","non-dropping-particle":"","parse-names":false,"suffix":""}],"container-title":"Oikos","id":"ITEM-1","issue":"4","issued":{"date-parts":[["2018"]]},"page":"497-506","title":"You don’t belong here: explaining the excess of rare species in terms of habitat, space and time","type":"article-journal","volume":"127"},"uris":["http://www.mendeley.com/documents/?uuid=884d2d68-286b-4181-97a8-5bbcf9b144c4"]}],"mendeley":{"formattedCitation":"(Sgarbi and Melo 2018)","plainTextFormattedCitation":"(Sgarbi and Melo 2018)","previouslyFormattedCitation":"(Sgarbi and Melo 2018)"},"properties":{"noteIndex":0},"schema":"https://github.com/citation-style-language/schema/raw/master/csl-citation.json"}</w:instrText>
      </w:r>
      <w:r w:rsidR="00DA34E8">
        <w:rPr>
          <w:rFonts w:ascii="Times New Roman" w:hAnsi="Times New Roman" w:cs="Times New Roman"/>
          <w:color w:val="000000" w:themeColor="text1"/>
        </w:rPr>
        <w:fldChar w:fldCharType="separate"/>
      </w:r>
      <w:r w:rsidR="00DA34E8" w:rsidRPr="00DA34E8">
        <w:rPr>
          <w:rFonts w:ascii="Times New Roman" w:hAnsi="Times New Roman" w:cs="Times New Roman"/>
          <w:noProof/>
          <w:color w:val="000000" w:themeColor="text1"/>
        </w:rPr>
        <w:t>(Sgarbi and Melo 2018)</w:t>
      </w:r>
      <w:r w:rsidR="00DA34E8">
        <w:rPr>
          <w:rFonts w:ascii="Times New Roman" w:hAnsi="Times New Roman" w:cs="Times New Roman"/>
          <w:color w:val="000000" w:themeColor="text1"/>
        </w:rPr>
        <w:fldChar w:fldCharType="end"/>
      </w:r>
      <w:r w:rsidR="00FB59D3">
        <w:rPr>
          <w:rFonts w:ascii="Times New Roman" w:hAnsi="Times New Roman" w:cs="Times New Roman"/>
          <w:color w:val="000000" w:themeColor="text1"/>
        </w:rPr>
        <w:t>, to adverse impacts of anthropogenic environmental change.</w:t>
      </w:r>
      <w:r w:rsidR="00E95304">
        <w:rPr>
          <w:rFonts w:ascii="Times New Roman" w:hAnsi="Times New Roman" w:cs="Times New Roman"/>
          <w:color w:val="000000" w:themeColor="text1"/>
        </w:rPr>
        <w:t xml:space="preserve"> Rarity </w:t>
      </w:r>
      <w:r w:rsidR="00A03A25">
        <w:rPr>
          <w:rFonts w:ascii="Times New Roman" w:hAnsi="Times New Roman" w:cs="Times New Roman"/>
          <w:color w:val="000000" w:themeColor="text1"/>
        </w:rPr>
        <w:t>makes a species or population susceptible to a host of challenges</w:t>
      </w:r>
      <w:r w:rsidR="00875C96">
        <w:rPr>
          <w:rFonts w:ascii="Times New Roman" w:hAnsi="Times New Roman" w:cs="Times New Roman"/>
          <w:color w:val="000000" w:themeColor="text1"/>
        </w:rPr>
        <w:t>,</w:t>
      </w:r>
      <w:r w:rsidR="00D40B7A">
        <w:rPr>
          <w:rFonts w:ascii="Times New Roman" w:hAnsi="Times New Roman" w:cs="Times New Roman"/>
          <w:color w:val="000000" w:themeColor="text1"/>
        </w:rPr>
        <w:t xml:space="preserve"> primarily the negative effects of </w:t>
      </w:r>
      <w:r w:rsidR="00882C0A">
        <w:rPr>
          <w:rFonts w:ascii="Times New Roman" w:hAnsi="Times New Roman" w:cs="Times New Roman"/>
          <w:color w:val="000000" w:themeColor="text1"/>
        </w:rPr>
        <w:t>stochasticity. D</w:t>
      </w:r>
      <w:r w:rsidR="00096FB9">
        <w:rPr>
          <w:rFonts w:ascii="Times New Roman" w:hAnsi="Times New Roman" w:cs="Times New Roman"/>
          <w:color w:val="000000" w:themeColor="text1"/>
        </w:rPr>
        <w:t>emographic</w:t>
      </w:r>
      <w:r w:rsidR="00882C0A">
        <w:rPr>
          <w:rFonts w:ascii="Times New Roman" w:hAnsi="Times New Roman" w:cs="Times New Roman"/>
          <w:color w:val="000000" w:themeColor="text1"/>
        </w:rPr>
        <w:t xml:space="preserve">, environmental, </w:t>
      </w:r>
      <w:r w:rsidR="00096FB9">
        <w:rPr>
          <w:rFonts w:ascii="Times New Roman" w:hAnsi="Times New Roman" w:cs="Times New Roman"/>
          <w:color w:val="000000" w:themeColor="text1"/>
        </w:rPr>
        <w:t>and genetic stochasticity</w:t>
      </w:r>
      <w:r w:rsidR="007964CF">
        <w:rPr>
          <w:rFonts w:ascii="Times New Roman" w:hAnsi="Times New Roman" w:cs="Times New Roman"/>
          <w:color w:val="000000" w:themeColor="text1"/>
        </w:rPr>
        <w:t xml:space="preserve"> </w:t>
      </w:r>
      <w:r w:rsidR="00D40B7A">
        <w:rPr>
          <w:rFonts w:ascii="Times New Roman" w:hAnsi="Times New Roman" w:cs="Times New Roman"/>
          <w:color w:val="000000" w:themeColor="text1"/>
        </w:rPr>
        <w:t>describe random variation in demographic rates</w:t>
      </w:r>
      <w:r w:rsidR="00882C0A">
        <w:rPr>
          <w:rFonts w:ascii="Times New Roman" w:hAnsi="Times New Roman" w:cs="Times New Roman"/>
          <w:color w:val="000000" w:themeColor="text1"/>
        </w:rPr>
        <w:t>, abiotic environmental conditions,</w:t>
      </w:r>
      <w:r w:rsidR="00D40B7A">
        <w:rPr>
          <w:rFonts w:ascii="Times New Roman" w:hAnsi="Times New Roman" w:cs="Times New Roman"/>
          <w:color w:val="000000" w:themeColor="text1"/>
        </w:rPr>
        <w:t xml:space="preserve"> and </w:t>
      </w:r>
      <w:r w:rsidR="00882C0A">
        <w:rPr>
          <w:rFonts w:ascii="Times New Roman" w:hAnsi="Times New Roman" w:cs="Times New Roman"/>
          <w:color w:val="000000" w:themeColor="text1"/>
        </w:rPr>
        <w:t xml:space="preserve">genetic </w:t>
      </w:r>
      <w:r w:rsidR="00D40B7A">
        <w:rPr>
          <w:rFonts w:ascii="Times New Roman" w:hAnsi="Times New Roman" w:cs="Times New Roman"/>
          <w:color w:val="000000" w:themeColor="text1"/>
        </w:rPr>
        <w:t>allele frequencies</w:t>
      </w:r>
      <w:r w:rsidR="00882C0A">
        <w:rPr>
          <w:rFonts w:ascii="Times New Roman" w:hAnsi="Times New Roman" w:cs="Times New Roman"/>
          <w:color w:val="000000" w:themeColor="text1"/>
        </w:rPr>
        <w:t xml:space="preserve"> </w:t>
      </w:r>
      <w:r w:rsidR="000550A0">
        <w:rPr>
          <w:rFonts w:ascii="Times New Roman" w:hAnsi="Times New Roman" w:cs="Times New Roman"/>
          <w:color w:val="000000" w:themeColor="text1"/>
        </w:rPr>
        <w:fldChar w:fldCharType="begin" w:fldLock="1"/>
      </w:r>
      <w:r w:rsidR="000550A0">
        <w:rPr>
          <w:rFonts w:ascii="Times New Roman" w:hAnsi="Times New Roman" w:cs="Times New Roman"/>
          <w:color w:val="000000" w:themeColor="text1"/>
        </w:rPr>
        <w:instrText>ADDIN CSL_CITATION {"citationItems":[{"id":"ITEM-1","itemData":{"author":[{"dropping-particle":"","family":"May","given":"Robert M","non-dropping-particle":"","parse-names":false,"suffix":""}],"container-title":"The American Naturalist","id":"ITEM-1","issue":"957","issued":{"date-parts":[["1973"]]},"page":"621-650","title":"Stability in Randomly Fluctuating Versus Deterministic Environments","type":"article-journal","volume":"107"},"uris":["http://www.mendeley.com/documents/?uuid=712d7154-951a-4697-9c1b-f9bd05979309"]}],"mendeley":{"formattedCitation":"(May 1973)","plainTextFormattedCitation":"(May 1973)","previouslyFormattedCitation":"(May 1973)"},"properties":{"noteIndex":0},"schema":"https://github.com/citation-style-language/schema/raw/master/csl-citation.json"}</w:instrText>
      </w:r>
      <w:r w:rsidR="000550A0">
        <w:rPr>
          <w:rFonts w:ascii="Times New Roman" w:hAnsi="Times New Roman" w:cs="Times New Roman"/>
          <w:color w:val="000000" w:themeColor="text1"/>
        </w:rPr>
        <w:fldChar w:fldCharType="separate"/>
      </w:r>
      <w:r w:rsidR="000550A0" w:rsidRPr="000550A0">
        <w:rPr>
          <w:rFonts w:ascii="Times New Roman" w:hAnsi="Times New Roman" w:cs="Times New Roman"/>
          <w:noProof/>
          <w:color w:val="000000" w:themeColor="text1"/>
        </w:rPr>
        <w:t>(May 1973)</w:t>
      </w:r>
      <w:r w:rsidR="000550A0">
        <w:rPr>
          <w:rFonts w:ascii="Times New Roman" w:hAnsi="Times New Roman" w:cs="Times New Roman"/>
          <w:color w:val="000000" w:themeColor="text1"/>
        </w:rPr>
        <w:fldChar w:fldCharType="end"/>
      </w:r>
      <w:r w:rsidR="00D40B7A">
        <w:rPr>
          <w:rFonts w:ascii="Times New Roman" w:hAnsi="Times New Roman" w:cs="Times New Roman"/>
          <w:color w:val="000000" w:themeColor="text1"/>
        </w:rPr>
        <w:t xml:space="preserve">. </w:t>
      </w:r>
      <w:r w:rsidR="00875C96">
        <w:rPr>
          <w:rFonts w:ascii="Times New Roman" w:hAnsi="Times New Roman" w:cs="Times New Roman"/>
          <w:color w:val="000000" w:themeColor="text1"/>
        </w:rPr>
        <w:t>R</w:t>
      </w:r>
      <w:r w:rsidR="00D40B7A">
        <w:rPr>
          <w:rFonts w:ascii="Times New Roman" w:hAnsi="Times New Roman" w:cs="Times New Roman"/>
          <w:color w:val="000000" w:themeColor="text1"/>
        </w:rPr>
        <w:t xml:space="preserve">andom deleterious changes in </w:t>
      </w:r>
      <w:r w:rsidR="007964CF">
        <w:rPr>
          <w:rFonts w:ascii="Times New Roman" w:hAnsi="Times New Roman" w:cs="Times New Roman"/>
          <w:color w:val="000000" w:themeColor="text1"/>
        </w:rPr>
        <w:t xml:space="preserve">the environment, in </w:t>
      </w:r>
      <w:r w:rsidR="00D40B7A">
        <w:rPr>
          <w:rFonts w:ascii="Times New Roman" w:hAnsi="Times New Roman" w:cs="Times New Roman"/>
          <w:color w:val="000000" w:themeColor="text1"/>
        </w:rPr>
        <w:t xml:space="preserve">demographic rates or </w:t>
      </w:r>
      <w:r w:rsidR="007964CF">
        <w:rPr>
          <w:rFonts w:ascii="Times New Roman" w:hAnsi="Times New Roman" w:cs="Times New Roman"/>
          <w:color w:val="000000" w:themeColor="text1"/>
        </w:rPr>
        <w:t xml:space="preserve">in </w:t>
      </w:r>
      <w:r w:rsidR="00D40B7A">
        <w:rPr>
          <w:rFonts w:ascii="Times New Roman" w:hAnsi="Times New Roman" w:cs="Times New Roman"/>
          <w:color w:val="000000" w:themeColor="text1"/>
        </w:rPr>
        <w:t>gen</w:t>
      </w:r>
      <w:r w:rsidR="00875C96">
        <w:rPr>
          <w:rFonts w:ascii="Times New Roman" w:hAnsi="Times New Roman" w:cs="Times New Roman"/>
          <w:color w:val="000000" w:themeColor="text1"/>
        </w:rPr>
        <w:t xml:space="preserve">otype can easily cause extirpation or even extinction in small populations, since </w:t>
      </w:r>
      <w:r w:rsidR="00882C0A">
        <w:rPr>
          <w:rFonts w:ascii="Times New Roman" w:hAnsi="Times New Roman" w:cs="Times New Roman"/>
          <w:color w:val="000000" w:themeColor="text1"/>
        </w:rPr>
        <w:t xml:space="preserve">there may not be enough unaffected individuals or subpopulations to “rescue” the affected population </w:t>
      </w:r>
      <w:r w:rsidR="000550A0">
        <w:rPr>
          <w:rFonts w:ascii="Times New Roman" w:hAnsi="Times New Roman" w:cs="Times New Roman"/>
          <w:color w:val="000000" w:themeColor="text1"/>
        </w:rPr>
        <w:t xml:space="preserve">from the ill effects of these stochastic events </w:t>
      </w:r>
      <w:r w:rsidR="000550A0">
        <w:rPr>
          <w:rFonts w:ascii="Times New Roman" w:hAnsi="Times New Roman" w:cs="Times New Roman"/>
          <w:color w:val="000000" w:themeColor="text1"/>
        </w:rPr>
        <w:fldChar w:fldCharType="begin" w:fldLock="1"/>
      </w:r>
      <w:r w:rsidR="007F6DE2">
        <w:rPr>
          <w:rFonts w:ascii="Times New Roman" w:hAnsi="Times New Roman" w:cs="Times New Roman"/>
          <w:color w:val="000000" w:themeColor="text1"/>
        </w:rPr>
        <w:instrText>ADDIN CSL_CITATION {"citationItems":[{"id":"ITEM-1","itemData":{"author":[{"dropping-particle":"","family":"Nei","given":"Masatoshi","non-dropping-particle":"","parse-names":false,"suffix":""},{"dropping-particle":"","family":"Maruyama","given":"Takeo","non-dropping-particle":"","parse-names":false,"suffix":""},{"dropping-particle":"","family":"Chakraborty","given":"Ranajit","non-dropping-particle":"","parse-names":false,"suffix":""}],"container-title":"Evolution","id":"ITEM-1","issue":"1","issued":{"date-parts":[["1975"]]},"page":"1-10","title":"The Bottleneck Effect and Genetic Variability in Populations","type":"article-journal","volume":"29"},"uris":["http://www.mendeley.com/documents/?uuid=79d68083-035e-492d-8cf0-bca63ebdc6ba"]}],"mendeley":{"formattedCitation":"(Nei et al. 1975)","plainTextFormattedCitation":"(Nei et al. 1975)","previouslyFormattedCitation":"(Nei et al. 1975)"},"properties":{"noteIndex":0},"schema":"https://github.com/citation-style-language/schema/raw/master/csl-citation.json"}</w:instrText>
      </w:r>
      <w:r w:rsidR="000550A0">
        <w:rPr>
          <w:rFonts w:ascii="Times New Roman" w:hAnsi="Times New Roman" w:cs="Times New Roman"/>
          <w:color w:val="000000" w:themeColor="text1"/>
        </w:rPr>
        <w:fldChar w:fldCharType="separate"/>
      </w:r>
      <w:r w:rsidR="000550A0" w:rsidRPr="000550A0">
        <w:rPr>
          <w:rFonts w:ascii="Times New Roman" w:hAnsi="Times New Roman" w:cs="Times New Roman"/>
          <w:noProof/>
          <w:color w:val="000000" w:themeColor="text1"/>
        </w:rPr>
        <w:t>(Nei et al. 1975)</w:t>
      </w:r>
      <w:r w:rsidR="000550A0">
        <w:rPr>
          <w:rFonts w:ascii="Times New Roman" w:hAnsi="Times New Roman" w:cs="Times New Roman"/>
          <w:color w:val="000000" w:themeColor="text1"/>
        </w:rPr>
        <w:fldChar w:fldCharType="end"/>
      </w:r>
      <w:r w:rsidR="000550A0">
        <w:rPr>
          <w:rFonts w:ascii="Times New Roman" w:hAnsi="Times New Roman" w:cs="Times New Roman"/>
          <w:color w:val="000000" w:themeColor="text1"/>
        </w:rPr>
        <w:t xml:space="preserve">. </w:t>
      </w:r>
      <w:r w:rsidR="00A03A25">
        <w:rPr>
          <w:rFonts w:ascii="Times New Roman" w:hAnsi="Times New Roman" w:cs="Times New Roman"/>
          <w:color w:val="000000" w:themeColor="text1"/>
        </w:rPr>
        <w:t>Rare species that are able to maintain populations over time</w:t>
      </w:r>
      <w:r w:rsidR="00A97106">
        <w:rPr>
          <w:rFonts w:ascii="Times New Roman" w:hAnsi="Times New Roman" w:cs="Times New Roman"/>
          <w:color w:val="000000" w:themeColor="text1"/>
        </w:rPr>
        <w:t xml:space="preserve"> typically</w:t>
      </w:r>
      <w:r w:rsidR="00A03A25">
        <w:rPr>
          <w:rFonts w:ascii="Times New Roman" w:hAnsi="Times New Roman" w:cs="Times New Roman"/>
          <w:color w:val="000000" w:themeColor="text1"/>
        </w:rPr>
        <w:t xml:space="preserve"> do so by employing </w:t>
      </w:r>
      <w:r w:rsidR="0007454F">
        <w:rPr>
          <w:rFonts w:ascii="Times New Roman" w:hAnsi="Times New Roman" w:cs="Times New Roman"/>
          <w:color w:val="000000" w:themeColor="text1"/>
        </w:rPr>
        <w:t xml:space="preserve">certain demographic strategies that compensate for the </w:t>
      </w:r>
      <w:r w:rsidR="00A97106">
        <w:rPr>
          <w:rFonts w:ascii="Times New Roman" w:hAnsi="Times New Roman" w:cs="Times New Roman"/>
          <w:color w:val="000000" w:themeColor="text1"/>
        </w:rPr>
        <w:t>adverse</w:t>
      </w:r>
      <w:r w:rsidR="0007454F">
        <w:rPr>
          <w:rFonts w:ascii="Times New Roman" w:hAnsi="Times New Roman" w:cs="Times New Roman"/>
          <w:color w:val="000000" w:themeColor="text1"/>
        </w:rPr>
        <w:t xml:space="preserve"> effects of small population size.</w:t>
      </w:r>
      <w:r w:rsidR="00A97106">
        <w:rPr>
          <w:rFonts w:ascii="Times New Roman" w:hAnsi="Times New Roman" w:cs="Times New Roman"/>
          <w:color w:val="000000" w:themeColor="text1"/>
        </w:rPr>
        <w:t xml:space="preserve"> There are five main strategies that allow persistence of rare populations</w:t>
      </w:r>
      <w:r w:rsidR="00841FC6">
        <w:rPr>
          <w:rFonts w:ascii="Times New Roman" w:hAnsi="Times New Roman" w:cs="Times New Roman"/>
          <w:color w:val="000000" w:themeColor="text1"/>
        </w:rPr>
        <w:t xml:space="preserve"> </w:t>
      </w:r>
      <w:r w:rsidR="00635A66">
        <w:rPr>
          <w:rFonts w:ascii="Times New Roman" w:hAnsi="Times New Roman" w:cs="Times New Roman"/>
          <w:color w:val="000000" w:themeColor="text1"/>
        </w:rPr>
        <w:t xml:space="preserve">(Fig. 1) </w:t>
      </w:r>
      <w:r w:rsidR="00841FC6" w:rsidRPr="00A018BD">
        <w:rPr>
          <w:rFonts w:ascii="Times New Roman" w:eastAsia="Times New Roman" w:hAnsi="Times New Roman" w:cs="Times New Roman"/>
          <w:color w:val="000000" w:themeColor="text1"/>
        </w:rPr>
        <w:fldChar w:fldCharType="begin" w:fldLock="1"/>
      </w:r>
      <w:r w:rsidR="00841FC6" w:rsidRPr="00A018BD">
        <w:rPr>
          <w:rFonts w:ascii="Times New Roman" w:eastAsia="Times New Roman" w:hAnsi="Times New Roman" w:cs="Times New Roman"/>
          <w:color w:val="000000" w:themeColor="text1"/>
        </w:rPr>
        <w:instrText>ADDIN CSL_CITATION {"citationItems":[{"id":"ITEM-1","itemData":{"DOI":"10.1002/ecm.1360","ISSN":"15577015","abstract":"The persistence of small populations remains a puzzle for ecology and conservation. Especially interesting is how naturally small, isolated populations are able to persist in the face of multiple environmental forces that create fluctuating conditions and should, theory predicts, lead to high probabilities of extirpation. We used a combination of long-term census data and a five-year demographic study of a naturally rare, endemic plant, Yermo xanthocephalus, to evaluate the importance of several possible mechanisms for small population persistence: negative density dependence, vital rate buffering, demographic compensation, asynchrony in dynamics among sub-populations, and source–sink dynamics. These non-exclusive explanations for population persistence all have been shown to operate in some systems, but have rarely if ever been simultaneously examined for the same population or species. We hypothesized that asynchrony in dynamics and demographic compensation would be more powerful than the other three mechanisms. We found partial support for our hypothesis: density dependence, asynchrony among population segments, and source–sink patterns appear to be the most important mechanisms maintaining population viability in this species. Importantly, these processes all appear to operate strongly at very fine spatial scales for Yermo, allowing the only two, extremely small, populations to persist. We also found considerable differences in the results of our census and demographic analyses. In general, we estimated substantially greater chances of population survival from the census data than from the shorter-term demographic studies. In part, this difference is due to drier than average climate conditions during the years of the demographic work. These results emphasize that while demographic information is necessary to understand various components of population dynamics, longer term studies, even if much less detailed, can be more powerful in uncovering some mechanisms that may be critical in stabilizing population numbers, especially in variable environments.","author":[{"dropping-particle":"","family":"Dibner","given":"Reilly R.","non-dropping-particle":"","parse-names":false,"suffix":""},{"dropping-particle":"","family":"Peterson","given":"Megan L.","non-dropping-particle":"","parse-names":false,"suffix":""},{"dropping-particle":"","family":"Louthan","given":"Allison M.","non-dropping-particle":"","parse-names":false,"suffix":""},{"dropping-particle":"","family":"Doak","given":"Daniel F.","non-dropping-particle":"","parse-names":false,"suffix":""}],"container-title":"Ecological Monographs","id":"ITEM-1","issue":"2","issued":{"date-parts":[["2019"]]},"page":"1-16","title":"Multiple mechanisms confer stability to isolated populations of a rare endemic plant","type":"article-journal","volume":"89"},"uris":["http://www.mendeley.com/documents/?uuid=657bb168-36a6-49a5-9886-9859d9fb8c3c"]}],"mendeley":{"formattedCitation":"(Dibner et al. 2019)","plainTextFormattedCitation":"(Dibner et al. 2019)","previouslyFormattedCitation":"(Dibner et al. 2019)"},"properties":{"noteIndex":0},"schema":"https://github.com/citation-style-language/schema/raw/master/csl-citation.json"}</w:instrText>
      </w:r>
      <w:r w:rsidR="00841FC6" w:rsidRPr="00A018BD">
        <w:rPr>
          <w:rFonts w:ascii="Times New Roman" w:eastAsia="Times New Roman" w:hAnsi="Times New Roman" w:cs="Times New Roman"/>
          <w:color w:val="000000" w:themeColor="text1"/>
        </w:rPr>
        <w:fldChar w:fldCharType="separate"/>
      </w:r>
      <w:r w:rsidR="00841FC6" w:rsidRPr="00A018BD">
        <w:rPr>
          <w:rFonts w:ascii="Times New Roman" w:eastAsia="Times New Roman" w:hAnsi="Times New Roman" w:cs="Times New Roman"/>
          <w:noProof/>
          <w:color w:val="000000" w:themeColor="text1"/>
        </w:rPr>
        <w:t>(Dibner et al. 2019)</w:t>
      </w:r>
      <w:r w:rsidR="00841FC6" w:rsidRPr="00A018BD">
        <w:rPr>
          <w:rFonts w:ascii="Times New Roman" w:eastAsia="Times New Roman" w:hAnsi="Times New Roman" w:cs="Times New Roman"/>
          <w:color w:val="000000" w:themeColor="text1"/>
        </w:rPr>
        <w:fldChar w:fldCharType="end"/>
      </w:r>
      <w:r w:rsidR="00A97106">
        <w:rPr>
          <w:rFonts w:ascii="Times New Roman" w:hAnsi="Times New Roman" w:cs="Times New Roman"/>
          <w:color w:val="000000" w:themeColor="text1"/>
        </w:rPr>
        <w:t xml:space="preserve">: </w:t>
      </w:r>
      <w:r w:rsidR="00A97106" w:rsidRPr="00A018BD">
        <w:rPr>
          <w:rFonts w:ascii="Times New Roman" w:eastAsia="Times New Roman" w:hAnsi="Times New Roman" w:cs="Times New Roman"/>
          <w:color w:val="000000" w:themeColor="text1"/>
        </w:rPr>
        <w:t>negative density</w:t>
      </w:r>
      <w:r w:rsidR="00A97106">
        <w:rPr>
          <w:rFonts w:ascii="Times New Roman" w:eastAsia="Times New Roman" w:hAnsi="Times New Roman" w:cs="Times New Roman"/>
          <w:color w:val="000000" w:themeColor="text1"/>
        </w:rPr>
        <w:t>-</w:t>
      </w:r>
      <w:r w:rsidR="00A97106" w:rsidRPr="00A018BD">
        <w:rPr>
          <w:rFonts w:ascii="Times New Roman" w:eastAsia="Times New Roman" w:hAnsi="Times New Roman" w:cs="Times New Roman"/>
          <w:color w:val="000000" w:themeColor="text1"/>
        </w:rPr>
        <w:t>dependence</w:t>
      </w:r>
      <w:r w:rsidR="007F6DE2">
        <w:rPr>
          <w:rFonts w:ascii="Times New Roman" w:eastAsia="Times New Roman" w:hAnsi="Times New Roman" w:cs="Times New Roman"/>
          <w:color w:val="000000" w:themeColor="text1"/>
        </w:rPr>
        <w:t xml:space="preserve"> </w:t>
      </w:r>
      <w:r w:rsidR="007F6DE2">
        <w:rPr>
          <w:rFonts w:ascii="Times New Roman" w:eastAsia="Times New Roman" w:hAnsi="Times New Roman" w:cs="Times New Roman"/>
          <w:color w:val="000000" w:themeColor="text1"/>
        </w:rPr>
        <w:fldChar w:fldCharType="begin" w:fldLock="1"/>
      </w:r>
      <w:r w:rsidR="004026FE">
        <w:rPr>
          <w:rFonts w:ascii="Times New Roman" w:eastAsia="Times New Roman" w:hAnsi="Times New Roman" w:cs="Times New Roman"/>
          <w:color w:val="000000" w:themeColor="text1"/>
        </w:rPr>
        <w:instrText>ADDIN CSL_CITATION {"citationItems":[{"id":"ITEM-1","itemData":{"DOI":"10.1111/geb.12871","ISSN":"14668238","abstract":"Aim: Why are so many species rare, yet persistent? Possibly, rare species experience strong negative frequency dependence (NFD, i.e. strong intraspecific competition relative to interspecific competition), which both makes them rare and buffers them against extinction. A second, not mutually exclusive, possibility is that rare species that experience weak NFD go extinct quickly due to demographic and environmental stochasticity. Both possibilities predict that persistent rare species will experience stronger NFD than common ones. A previous study confirmed this prediction in a range of mostly terrestrial communities. Here, we test that prediction in lake zooplankton and explore its theoretical basis. Location: Fifty-three temperate lakes. Time period: 1970–2011. Major taxa studied: Cladocerans, copepods. Methods: We used long-term time series data to estimate the covariance between strength of NFD and mean frequency (relative abundance) for crustacean zooplankton. We used a randomization test to ask whether the covariance between NFD and mean frequency is stronger than expected, given sampling error. We also calculated the covariance between NFD and mean frequency in simulated communities from three different ecological models. Results: Rare species experience significantly stronger NFD than common species in over half of the communities. The distribution of associations between NFD and rarity is skewed towards weak associations, which always occur in communities with high evenness. All three theoretical models reproduce these empirical results, even though they are based on different mechanisms (demographic or environmental stochasticity, and mathematical constraints on possible NFD–frequency relationships). Main conclusions: Rare species typically experience stronger NFD than common ones because there are many different ecological scenarios in which they will do so, and only a few scenarios in which they won’t. Like several other macroecological patterns, the tendency for rare species to experience stronger NFD than common ones is a “statistical attractor” that is hard to avoid.","author":[{"dropping-particle":"","family":"Rovere","given":"Jacob","non-dropping-particle":"","parse-names":false,"suffix":""},{"dropping-particle":"","family":"Fox","given":"Jeremy W.","non-dropping-particle":"","parse-names":false,"suffix":""}],"container-title":"Global Ecology and Biogeography","id":"ITEM-1","issue":"4","issued":{"date-parts":[["2019"]]},"page":"508-520","title":"Persistently rare species experience stronger negative frequency dependence than common species: A statistical attractor that is hard to avoid","type":"article-journal","volume":"28"},"uris":["http://www.mendeley.com/documents/?uuid=13e54825-a94c-4814-a1fb-bdd9f0c4e4f3"]}],"mendeley":{"formattedCitation":"(Rovere and Fox 2019)","plainTextFormattedCitation":"(Rovere and Fox 2019)","previouslyFormattedCitation":"(Rovere and Fox 2019)"},"properties":{"noteIndex":0},"schema":"https://github.com/citation-style-language/schema/raw/master/csl-citation.json"}</w:instrText>
      </w:r>
      <w:r w:rsidR="007F6DE2">
        <w:rPr>
          <w:rFonts w:ascii="Times New Roman" w:eastAsia="Times New Roman" w:hAnsi="Times New Roman" w:cs="Times New Roman"/>
          <w:color w:val="000000" w:themeColor="text1"/>
        </w:rPr>
        <w:fldChar w:fldCharType="separate"/>
      </w:r>
      <w:r w:rsidR="007F6DE2" w:rsidRPr="007F6DE2">
        <w:rPr>
          <w:rFonts w:ascii="Times New Roman" w:eastAsia="Times New Roman" w:hAnsi="Times New Roman" w:cs="Times New Roman"/>
          <w:noProof/>
          <w:color w:val="000000" w:themeColor="text1"/>
        </w:rPr>
        <w:t>(Rovere and Fox 2019)</w:t>
      </w:r>
      <w:r w:rsidR="007F6DE2">
        <w:rPr>
          <w:rFonts w:ascii="Times New Roman" w:eastAsia="Times New Roman" w:hAnsi="Times New Roman" w:cs="Times New Roman"/>
          <w:color w:val="000000" w:themeColor="text1"/>
        </w:rPr>
        <w:fldChar w:fldCharType="end"/>
      </w:r>
      <w:r w:rsidR="00A97106">
        <w:rPr>
          <w:rFonts w:ascii="Times New Roman" w:eastAsia="Times New Roman" w:hAnsi="Times New Roman" w:cs="Times New Roman"/>
          <w:color w:val="000000" w:themeColor="text1"/>
        </w:rPr>
        <w:t>, demographic compensation</w:t>
      </w:r>
      <w:r w:rsidR="004026FE">
        <w:rPr>
          <w:rFonts w:ascii="Times New Roman" w:eastAsia="Times New Roman" w:hAnsi="Times New Roman" w:cs="Times New Roman"/>
          <w:color w:val="000000" w:themeColor="text1"/>
        </w:rPr>
        <w:fldChar w:fldCharType="begin" w:fldLock="1"/>
      </w:r>
      <w:r w:rsidR="004026FE">
        <w:rPr>
          <w:rFonts w:ascii="Times New Roman" w:eastAsia="Times New Roman" w:hAnsi="Times New Roman" w:cs="Times New Roman"/>
          <w:color w:val="000000" w:themeColor="text1"/>
        </w:rPr>
        <w:instrText>ADDIN CSL_CITATION {"citationItems":[{"id":"ITEM-1","itemData":{"DOI":"10.1111/ele.12505","ISSN":"14610248","abstract":"Most species are exposed to significant environmental gradients across their ranges, but vital rates (survival, growth, reproduction and recruitment) need not respond in the same direction to those gradients. Opposing vital rate trends across environments, a phenomenon that has been loosely called 'demographic compensation', may allow species to occupy larger geographical ranges and alter their responses to climate change. Yet the term has never been precisely defined, nor has its existence or strength been assessed for multiple species. Here, we provide a rigorous definition, and use it to develop a strong test for demographic compensation. By applying the test to data from 26 published, multi-population demographic studies of plants, we show that demographic compensation commonly occurs. We also investigate the mechanisms by which this phenomenon arises by assessing which demographic processes and life stages are most often involved. In addition, we quantify the effect of demographic compensation on variation in population growth rates across environmental gradients, a potentially important determinant of the size of a species' geographical range. Finally, we discuss the implications of demographic compensation for the responses of single populations and species' ranges to temporal environmental variation and to ongoing environmental trends, e.g. due to climate change.","author":[{"dropping-particle":"","family":"Villellas","given":"Jesús","non-dropping-particle":"","parse-names":false,"suffix":""},{"dropping-particle":"","family":"Doak","given":"Daniel F.","non-dropping-particle":"","parse-names":false,"suffix":""},{"dropping-particle":"","family":"García","given":"María B.","non-dropping-particle":"","parse-names":false,"suffix":""},{"dropping-particle":"","family":"Morris","given":"William F.","non-dropping-particle":"","parse-names":false,"suffix":""}],"container-title":"Ecology Letters","editor":[{"dropping-particle":"","family":"Hille Ris Lambers","given":"Janneke","non-dropping-particle":"","parse-names":false,"suffix":""}],"id":"ITEM-1","issue":"11","issued":{"date-parts":[["2015","11"]]},"page":"1139-1152","title":"Demographic compensation among populations: What is it, how does it arise and what are its implications?","type":"article-journal","volume":"18"},"uris":["http://www.mendeley.com/documents/?uuid=be9414d9-cd00-4b91-80d7-61996038ad79"]}],"mendeley":{"formattedCitation":"(Villellas et al. 2015)","plainTextFormattedCitation":"(Villellas et al. 2015)","previouslyFormattedCitation":"(Villellas et al. 2015)"},"properties":{"noteIndex":0},"schema":"https://github.com/citation-style-language/schema/raw/master/csl-citation.json"}</w:instrText>
      </w:r>
      <w:r w:rsidR="004026FE">
        <w:rPr>
          <w:rFonts w:ascii="Times New Roman" w:eastAsia="Times New Roman" w:hAnsi="Times New Roman" w:cs="Times New Roman"/>
          <w:color w:val="000000" w:themeColor="text1"/>
        </w:rPr>
        <w:fldChar w:fldCharType="separate"/>
      </w:r>
      <w:r w:rsidR="004026FE" w:rsidRPr="004026FE">
        <w:rPr>
          <w:rFonts w:ascii="Times New Roman" w:eastAsia="Times New Roman" w:hAnsi="Times New Roman" w:cs="Times New Roman"/>
          <w:noProof/>
          <w:color w:val="000000" w:themeColor="text1"/>
        </w:rPr>
        <w:t>(Villellas et al. 2015)</w:t>
      </w:r>
      <w:r w:rsidR="004026FE">
        <w:rPr>
          <w:rFonts w:ascii="Times New Roman" w:eastAsia="Times New Roman" w:hAnsi="Times New Roman" w:cs="Times New Roman"/>
          <w:color w:val="000000" w:themeColor="text1"/>
        </w:rPr>
        <w:fldChar w:fldCharType="end"/>
      </w:r>
      <w:r w:rsidR="00A97106">
        <w:rPr>
          <w:rFonts w:ascii="Times New Roman" w:eastAsia="Times New Roman" w:hAnsi="Times New Roman" w:cs="Times New Roman"/>
          <w:color w:val="000000" w:themeColor="text1"/>
        </w:rPr>
        <w:t xml:space="preserve">, </w:t>
      </w:r>
      <w:r w:rsidR="00A97106" w:rsidRPr="00A018BD">
        <w:rPr>
          <w:rFonts w:ascii="Times New Roman" w:eastAsia="Times New Roman" w:hAnsi="Times New Roman" w:cs="Times New Roman"/>
          <w:color w:val="000000" w:themeColor="text1"/>
        </w:rPr>
        <w:t>vital rate buffering</w:t>
      </w:r>
      <w:r w:rsidR="004026FE">
        <w:rPr>
          <w:rFonts w:ascii="Times New Roman" w:eastAsia="Times New Roman" w:hAnsi="Times New Roman" w:cs="Times New Roman"/>
          <w:color w:val="000000" w:themeColor="text1"/>
        </w:rPr>
        <w:t xml:space="preserve"> </w:t>
      </w:r>
      <w:r w:rsidR="004026FE">
        <w:rPr>
          <w:rFonts w:ascii="Times New Roman" w:eastAsia="Times New Roman" w:hAnsi="Times New Roman" w:cs="Times New Roman"/>
          <w:color w:val="000000" w:themeColor="text1"/>
        </w:rPr>
        <w:fldChar w:fldCharType="begin" w:fldLock="1"/>
      </w:r>
      <w:r w:rsidR="00841FC6">
        <w:rPr>
          <w:rFonts w:ascii="Times New Roman" w:eastAsia="Times New Roman" w:hAnsi="Times New Roman" w:cs="Times New Roman"/>
          <w:color w:val="000000" w:themeColor="text1"/>
        </w:rPr>
        <w:instrText>ADDIN CSL_CITATION {"citationItems":[{"id":"ITEM-1","itemData":{"DOI":"10.1016/j.tree.2020.02.004","ISSN":"01695347","abstract":"In (st)age-structured populations, the long-run population growth rate is negatively affected by temporal variation in vital rates. In most cases, natural selection should minimize temporal variation in the vital rates to which the long-run population growth is most sensitive, resulting in demographic buffering. By reviewing empirical studies on demographic buffering in wild populations, we found overall support for this hypothesis. However, we also identified issues when testing for demographic buffering. In particular, solving scaling problems for decomposing, measuring, and comparing stochastic variation in vital rates and accounting for density dependence are required in future tests of demographic buffering. In the current context of climate change, demographic buffering may mitigate the negative impact of environmental variation and help populations to persist in an increasingly variable environment.","author":[{"dropping-particle":"","family":"Hilde","given":"Christoffer H.","non-dropping-particle":"","parse-names":false,"suffix":""},{"dropping-particle":"","family":"Gamelon","given":"Marlène","non-dropping-particle":"","parse-names":false,"suffix":""},{"dropping-particle":"","family":"Sæther","given":"Bernt Erik","non-dropping-particle":"","parse-names":false,"suffix":""},{"dropping-particle":"","family":"Gaillard","given":"Jean Michel","non-dropping-particle":"","parse-names":false,"suffix":""},{"dropping-particle":"","family":"Yoccoz","given":"Nigel G.","non-dropping-particle":"","parse-names":false,"suffix":""},{"dropping-particle":"","family":"Pélabon","given":"Christophe","non-dropping-particle":"","parse-names":false,"suffix":""}],"container-title":"Trends in Ecology and Evolution","id":"ITEM-1","issue":"xx","issued":{"date-parts":[["2020"]]},"publisher":"The Authors","title":"The Demographic Buffering Hypothesis: Evidence and Challenges","type":"article-journal","volume":"xx"},"uris":["http://www.mendeley.com/documents/?uuid=750786e2-e766-4d20-9561-3b49d89e6a02"]},{"id":"ITEM-2","itemData":{"DOI":"10.1086/382550","ISSN":"00030147","PMID":"15122504","abstract":"Life-history theory predicts vital rates that on average make large contributions to the annual multiplication rate of a lineage should be highly buffered against environmental variability. This prediction has been tested by looking for a negative correlation between the sensitivities (or elasticities) of the elements in a projection matrix and their variances (or coefficients of variation). Here, we show by constructing random matrices that a spurious negative correlation exists between the sensitivities and variances, and between the elasticities and coefficients of variation, of matrix elements. This spurious correlation arises in part because size transition probabilities, which are bounded by 0 and 1, have a limit to their variability that often does not apply to matrix elements representing reproduction. We advocate an alternative analysis based on the underlying vital rates (not the matrix elements) that accounts for the inherent limit to the variability of zero-to-one vital rates, corrects for sampling variation, and tests for a declining upper limit to variability as a vital rate's fitness contribution increases. Applying this analysis to demographic data from five populations of the alpine cushion plant Silene acaulis, we provide evidence of stronger buffering in the vital rates that most influence fitness.","author":[{"dropping-particle":"","family":"Morris","given":"William F.","non-dropping-particle":"","parse-names":false,"suffix":""},{"dropping-particle":"","family":"Doak","given":"Daniel F.","non-dropping-particle":"","parse-names":false,"suffix":""}],"container-title":"American Naturalist","id":"ITEM-2","issue":"4","issued":{"date-parts":[["2004"]]},"page":"579-590","title":"Buffering of Life Histories against Environmental Stochasticity: Accounting for a Spurious Correlation between the Variabilities of Vital Rates and Their Contributions to Fitness","type":"article-journal","volume":"163"},"uris":["http://www.mendeley.com/documents/?uuid=35750ad5-7c63-46b8-b970-434f758404e2"]}],"mendeley":{"formattedCitation":"(Morris and Doak 2004, Hilde et al. 2020)","plainTextFormattedCitation":"(Morris and Doak 2004, Hilde et al. 2020)","previouslyFormattedCitation":"(Morris and Doak 2004, Hilde et al. 2020)"},"properties":{"noteIndex":0},"schema":"https://github.com/citation-style-language/schema/raw/master/csl-citation.json"}</w:instrText>
      </w:r>
      <w:r w:rsidR="004026FE">
        <w:rPr>
          <w:rFonts w:ascii="Times New Roman" w:eastAsia="Times New Roman" w:hAnsi="Times New Roman" w:cs="Times New Roman"/>
          <w:color w:val="000000" w:themeColor="text1"/>
        </w:rPr>
        <w:fldChar w:fldCharType="separate"/>
      </w:r>
      <w:r w:rsidR="004026FE" w:rsidRPr="004026FE">
        <w:rPr>
          <w:rFonts w:ascii="Times New Roman" w:eastAsia="Times New Roman" w:hAnsi="Times New Roman" w:cs="Times New Roman"/>
          <w:noProof/>
          <w:color w:val="000000" w:themeColor="text1"/>
        </w:rPr>
        <w:t>(Morris and Doak 2004, Hilde et al. 2020)</w:t>
      </w:r>
      <w:r w:rsidR="004026FE">
        <w:rPr>
          <w:rFonts w:ascii="Times New Roman" w:eastAsia="Times New Roman" w:hAnsi="Times New Roman" w:cs="Times New Roman"/>
          <w:color w:val="000000" w:themeColor="text1"/>
        </w:rPr>
        <w:fldChar w:fldCharType="end"/>
      </w:r>
      <w:r w:rsidR="00A97106" w:rsidRPr="00A018BD">
        <w:rPr>
          <w:rFonts w:ascii="Times New Roman" w:eastAsia="Times New Roman" w:hAnsi="Times New Roman" w:cs="Times New Roman"/>
          <w:color w:val="000000" w:themeColor="text1"/>
        </w:rPr>
        <w:t>, asynchronous responses between subpopulations</w:t>
      </w:r>
      <w:r w:rsidR="00841FC6">
        <w:rPr>
          <w:rFonts w:ascii="Times New Roman" w:eastAsia="Times New Roman" w:hAnsi="Times New Roman" w:cs="Times New Roman"/>
          <w:color w:val="000000" w:themeColor="text1"/>
        </w:rPr>
        <w:t xml:space="preserve"> </w:t>
      </w:r>
      <w:r w:rsidR="00841FC6">
        <w:rPr>
          <w:rFonts w:ascii="Times New Roman" w:eastAsia="Times New Roman" w:hAnsi="Times New Roman" w:cs="Times New Roman"/>
          <w:color w:val="000000" w:themeColor="text1"/>
        </w:rPr>
        <w:fldChar w:fldCharType="begin" w:fldLock="1"/>
      </w:r>
      <w:r w:rsidR="00442771">
        <w:rPr>
          <w:rFonts w:ascii="Times New Roman" w:eastAsia="Times New Roman" w:hAnsi="Times New Roman" w:cs="Times New Roman"/>
          <w:color w:val="000000" w:themeColor="text1"/>
        </w:rPr>
        <w:instrText>ADDIN CSL_CITATION {"citationItems":[{"id":"ITEM-1","itemData":{"DOI":"10.1002/ecy.1738","ISSN":"00129658","PMID":"28112402","abstract":"The mechanisms that stabilize small populations in the face of environmental variation are crucial to their long-term persistence. Building from diversity–stability concepts in community ecology, within-population diversity is gaining attention as an important component of population stability. Genetic and microhabitat variation within populations can generate diverse responses to common environmental fluctuations, dampening temporal variability across the population as a whole through portfolio effects. Yet, the potential for portfolio effects to operate at small scales within populations or to change with systematic environmental shifts, such as climate change, remain largely unexplored. We tracked the abundance of a rare alpine perennial plant, Saussurea weberi, in 49 1-m2 plots within a single population over 20 yr. We estimated among-plot correlations in log annual growth rate to test for population-level synchrony and quantify portfolio effects across the 20-yr study period and also in 5-yr subsets based on June temperature quartiles. Asynchrony among plots, due to different plot-level responses to June temperature, reduced overall fluctuations in abundance and the probability of decline in population models, even when accounting for the effects of density dependence on dynamics. However, plots became more synchronous and portfolio effects decreased during the warmest years of the study, suggesting that future climate warming may erode stabilizing mechanisms in populations of this rare plant.","author":[{"dropping-particle":"","family":"Abbott","given":"Ronald E.","non-dropping-particle":"","parse-names":false,"suffix":""},{"dropping-particle":"","family":"Doak","given":"Daniel F.","non-dropping-particle":"","parse-names":false,"suffix":""},{"dropping-particle":"","family":"Peterson","given":"Megan L.","non-dropping-particle":"","parse-names":false,"suffix":""}],"container-title":"Ecology","id":"ITEM-1","issue":"4","issued":{"date-parts":[["2017"]]},"page":"1071-1081","title":"Portfolio effects, climate change, and the persistence of small populations: analyses on the rare plant Saussurea weberi","type":"article-journal","volume":"98"},"uris":["http://www.mendeley.com/documents/?uuid=e28727f2-e488-46cb-90d6-5a8531ef1c53"]}],"mendeley":{"formattedCitation":"(Abbott et al. 2017)","plainTextFormattedCitation":"(Abbott et al. 2017)","previouslyFormattedCitation":"(Abbott et al. 2017)"},"properties":{"noteIndex":0},"schema":"https://github.com/citation-style-language/schema/raw/master/csl-citation.json"}</w:instrText>
      </w:r>
      <w:r w:rsidR="00841FC6">
        <w:rPr>
          <w:rFonts w:ascii="Times New Roman" w:eastAsia="Times New Roman" w:hAnsi="Times New Roman" w:cs="Times New Roman"/>
          <w:color w:val="000000" w:themeColor="text1"/>
        </w:rPr>
        <w:fldChar w:fldCharType="separate"/>
      </w:r>
      <w:r w:rsidR="00841FC6" w:rsidRPr="00841FC6">
        <w:rPr>
          <w:rFonts w:ascii="Times New Roman" w:eastAsia="Times New Roman" w:hAnsi="Times New Roman" w:cs="Times New Roman"/>
          <w:noProof/>
          <w:color w:val="000000" w:themeColor="text1"/>
        </w:rPr>
        <w:t>(Abbott et al. 2017)</w:t>
      </w:r>
      <w:r w:rsidR="00841FC6">
        <w:rPr>
          <w:rFonts w:ascii="Times New Roman" w:eastAsia="Times New Roman" w:hAnsi="Times New Roman" w:cs="Times New Roman"/>
          <w:color w:val="000000" w:themeColor="text1"/>
        </w:rPr>
        <w:fldChar w:fldCharType="end"/>
      </w:r>
      <w:r w:rsidR="00A97106">
        <w:rPr>
          <w:rFonts w:ascii="Times New Roman" w:eastAsia="Times New Roman" w:hAnsi="Times New Roman" w:cs="Times New Roman"/>
          <w:color w:val="000000" w:themeColor="text1"/>
        </w:rPr>
        <w:t>,</w:t>
      </w:r>
      <w:r w:rsidR="00A97106" w:rsidRPr="00A018BD">
        <w:rPr>
          <w:rFonts w:ascii="Times New Roman" w:eastAsia="Times New Roman" w:hAnsi="Times New Roman" w:cs="Times New Roman"/>
          <w:color w:val="000000" w:themeColor="text1"/>
        </w:rPr>
        <w:t xml:space="preserve"> and </w:t>
      </w:r>
      <w:r w:rsidR="00A97106">
        <w:rPr>
          <w:rFonts w:ascii="Times New Roman" w:eastAsia="Times New Roman" w:hAnsi="Times New Roman" w:cs="Times New Roman"/>
          <w:color w:val="000000" w:themeColor="text1"/>
        </w:rPr>
        <w:t xml:space="preserve">fine-scale </w:t>
      </w:r>
      <w:r w:rsidR="00A97106" w:rsidRPr="00A018BD">
        <w:rPr>
          <w:rFonts w:ascii="Times New Roman" w:eastAsia="Times New Roman" w:hAnsi="Times New Roman" w:cs="Times New Roman"/>
          <w:color w:val="000000" w:themeColor="text1"/>
        </w:rPr>
        <w:t xml:space="preserve">source-sink </w:t>
      </w:r>
      <w:r w:rsidR="00635A66">
        <w:rPr>
          <w:rFonts w:ascii="Times New Roman" w:eastAsia="Times New Roman" w:hAnsi="Times New Roman" w:cs="Times New Roman"/>
          <w:color w:val="000000" w:themeColor="text1"/>
        </w:rPr>
        <w:t>dynamics</w:t>
      </w:r>
      <w:r w:rsidR="00442771">
        <w:rPr>
          <w:rFonts w:ascii="Times New Roman" w:eastAsia="Times New Roman" w:hAnsi="Times New Roman" w:cs="Times New Roman"/>
          <w:color w:val="000000" w:themeColor="text1"/>
        </w:rPr>
        <w:t xml:space="preserve"> </w:t>
      </w:r>
      <w:r w:rsidR="00442771">
        <w:rPr>
          <w:rFonts w:ascii="Times New Roman" w:eastAsia="Times New Roman" w:hAnsi="Times New Roman" w:cs="Times New Roman"/>
          <w:color w:val="000000" w:themeColor="text1"/>
        </w:rPr>
        <w:fldChar w:fldCharType="begin" w:fldLock="1"/>
      </w:r>
      <w:r w:rsidR="008E0E0D">
        <w:rPr>
          <w:rFonts w:ascii="Times New Roman" w:eastAsia="Times New Roman" w:hAnsi="Times New Roman" w:cs="Times New Roman"/>
          <w:color w:val="000000" w:themeColor="text1"/>
        </w:rPr>
        <w:instrText>ADDIN CSL_CITATION {"citationItems":[{"id":"ITEM-1","itemData":{"author":[{"dropping-particle":"","family":"Pulliam","given":"H Ronald","non-dropping-particle":"","parse-names":false,"suffix":""}],"id":"ITEM-1","issue":"5","issued":{"date-parts":[["2016"]]},"page":"652-661","title":"Sources , Sinks , and Population Regulation Author ( s ): H . Ronald Pulliam Published by : The University of Chicago Press for The American Society of Naturalists Stable URL : http://www.jstor.org/stable/2461927 Accessed : 17-03-2016 21 : 27 UTC Your use","type":"article-journal","volume":"132"},"uris":["http://www.mendeley.com/documents/?uuid=834acd29-d1fd-48b5-859b-9644987c7369"]},{"id":"ITEM-2","itemData":{"DOI":"10.1086/424763","ISSN":"00030147","PMID":"15540149","abstract":"The recovery of the peregrine falcon (Falco peregrinus anatum) in California has taken place amid strong geographical differences in habitat quality, potentially creating a sink population in the southern coastal habitat and source populations in the northern interior and urban habitats. We analyzed long-term monitoring data to investigate the mechanisms and consequences of spatial structuring for the recovery of this set of nonstable subpopulations. Dispersal rates between habitats were asymmetric, with extremely limited dispersal out of the interior habitat and a strong tendency for birds in the southern coast to disperse to the urban habitats. We used these dispersal estimates and habitat-specific productivity rates to build a set of regional population models that describe population growth within and dispersal between each subpopulation. We tested for the existence of habitat-specific survival and territory acquisition rates by comparing model projections with the number of breeding pairs censused annually in each subpopulation. Our analyses indicate a high rate of survival for interior birds and suggest that both the interior and urban subpopulations were regulated by territory availability over the study period. The inherent spatial structure of this regional peregrine falcon population has had a considerable influence on its recovery and management.","author":[{"dropping-particle":"","family":"Kauffman","given":"Matthew J.","non-dropping-particle":"","parse-names":false,"suffix":""},{"dropping-particle":"","family":"Pollock","given":"Jacob F.","non-dropping-particle":"","parse-names":false,"suffix":""},{"dropping-particle":"","family":"Walton","given":"Brian","non-dropping-particle":"","parse-names":false,"suffix":""}],"container-title":"American Naturalist","id":"ITEM-2","issue":"5","issued":{"date-parts":[["2004"]]},"page":"582-597","title":"Spatial structure, dispersal, and management of a recovering raptor population","type":"article-journal","volume":"164"},"uris":["http://www.mendeley.com/documents/?uuid=212b0f47-855b-4c32-b17c-e3b8a0bce672"]}],"mendeley":{"formattedCitation":"(Kauffman et al. 2004, Pulliam 2016)","plainTextFormattedCitation":"(Kauffman et al. 2004, Pulliam 2016)","previouslyFormattedCitation":"(Kauffman et al. 2004, Pulliam 2016)"},"properties":{"noteIndex":0},"schema":"https://github.com/citation-style-language/schema/raw/master/csl-citation.json"}</w:instrText>
      </w:r>
      <w:r w:rsidR="00442771">
        <w:rPr>
          <w:rFonts w:ascii="Times New Roman" w:eastAsia="Times New Roman" w:hAnsi="Times New Roman" w:cs="Times New Roman"/>
          <w:color w:val="000000" w:themeColor="text1"/>
        </w:rPr>
        <w:fldChar w:fldCharType="separate"/>
      </w:r>
      <w:r w:rsidR="00442771" w:rsidRPr="00442771">
        <w:rPr>
          <w:rFonts w:ascii="Times New Roman" w:eastAsia="Times New Roman" w:hAnsi="Times New Roman" w:cs="Times New Roman"/>
          <w:noProof/>
          <w:color w:val="000000" w:themeColor="text1"/>
        </w:rPr>
        <w:t>(Kauffman et al. 2004, Pulliam 2016)</w:t>
      </w:r>
      <w:r w:rsidR="00442771">
        <w:rPr>
          <w:rFonts w:ascii="Times New Roman" w:eastAsia="Times New Roman" w:hAnsi="Times New Roman" w:cs="Times New Roman"/>
          <w:color w:val="000000" w:themeColor="text1"/>
        </w:rPr>
        <w:fldChar w:fldCharType="end"/>
      </w:r>
      <w:r w:rsidR="00635A66">
        <w:rPr>
          <w:rFonts w:ascii="Times New Roman" w:eastAsia="Times New Roman" w:hAnsi="Times New Roman" w:cs="Times New Roman"/>
          <w:color w:val="000000" w:themeColor="text1"/>
        </w:rPr>
        <w:t>.</w:t>
      </w:r>
    </w:p>
    <w:p w14:paraId="4EB67F2E" w14:textId="151729CA" w:rsidR="00A46E51" w:rsidRDefault="00A46E51" w:rsidP="00A46E51">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24C6EE45" wp14:editId="26768B95">
            <wp:extent cx="5943294" cy="4828032"/>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t="3110" b="2117"/>
                    <a:stretch/>
                  </pic:blipFill>
                  <pic:spPr bwMode="auto">
                    <a:xfrm>
                      <a:off x="0" y="0"/>
                      <a:ext cx="5943600" cy="4828280"/>
                    </a:xfrm>
                    <a:prstGeom prst="rect">
                      <a:avLst/>
                    </a:prstGeom>
                    <a:ln>
                      <a:noFill/>
                    </a:ln>
                    <a:extLst>
                      <a:ext uri="{53640926-AAD7-44D8-BBD7-CCE9431645EC}">
                        <a14:shadowObscured xmlns:a14="http://schemas.microsoft.com/office/drawing/2010/main"/>
                      </a:ext>
                    </a:extLst>
                  </pic:spPr>
                </pic:pic>
              </a:graphicData>
            </a:graphic>
          </wp:inline>
        </w:drawing>
      </w:r>
    </w:p>
    <w:p w14:paraId="34AAE3EE" w14:textId="4F1CD110" w:rsidR="00A46E51" w:rsidRDefault="00A46E51" w:rsidP="00A46E51">
      <w:pPr>
        <w:rPr>
          <w:rFonts w:ascii="Times New Roman" w:eastAsia="Times New Roman" w:hAnsi="Times New Roman" w:cs="Times New Roman"/>
          <w:color w:val="000000" w:themeColor="text1"/>
        </w:rPr>
      </w:pPr>
      <w:commentRangeStart w:id="2"/>
      <w:commentRangeStart w:id="3"/>
      <w:r>
        <w:rPr>
          <w:rFonts w:ascii="Times New Roman" w:eastAsia="Times New Roman" w:hAnsi="Times New Roman" w:cs="Times New Roman"/>
          <w:b/>
          <w:bCs/>
          <w:color w:val="000000" w:themeColor="text1"/>
        </w:rPr>
        <w:t>Figure 1</w:t>
      </w:r>
      <w:commentRangeEnd w:id="2"/>
      <w:r w:rsidR="008918F3">
        <w:rPr>
          <w:rStyle w:val="CommentReference"/>
        </w:rPr>
        <w:commentReference w:id="2"/>
      </w:r>
      <w:commentRangeEnd w:id="3"/>
      <w:r w:rsidR="005E1EE5">
        <w:rPr>
          <w:rStyle w:val="CommentReference"/>
        </w:rPr>
        <w:commentReference w:id="3"/>
      </w:r>
      <w:r>
        <w:rPr>
          <w:rFonts w:ascii="Times New Roman" w:eastAsia="Times New Roman" w:hAnsi="Times New Roman" w:cs="Times New Roman"/>
          <w:color w:val="000000" w:themeColor="text1"/>
        </w:rPr>
        <w:t xml:space="preserve">: The evidence that would be required to show support for each of the five mechanisms that can act to maintain populations of rare species.  </w:t>
      </w:r>
    </w:p>
    <w:p w14:paraId="1F8D4049" w14:textId="77777777" w:rsidR="00CA2387" w:rsidRPr="00A46E51" w:rsidRDefault="00CA2387" w:rsidP="002F134E">
      <w:pPr>
        <w:rPr>
          <w:rFonts w:ascii="Times New Roman" w:eastAsia="Times New Roman" w:hAnsi="Times New Roman" w:cs="Times New Roman"/>
          <w:color w:val="000000" w:themeColor="text1"/>
        </w:rPr>
      </w:pPr>
    </w:p>
    <w:p w14:paraId="59D2EB86" w14:textId="41DA0E62" w:rsidR="000D454B" w:rsidRPr="00881B3E" w:rsidRDefault="00A97106" w:rsidP="00A46E51">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Negative density-dependence occurs when</w:t>
      </w:r>
      <w:r w:rsidR="00E10F29">
        <w:rPr>
          <w:rFonts w:ascii="Times New Roman" w:eastAsia="Times New Roman" w:hAnsi="Times New Roman" w:cs="Times New Roman"/>
          <w:color w:val="000000" w:themeColor="text1"/>
        </w:rPr>
        <w:t xml:space="preserve"> </w:t>
      </w:r>
      <w:r w:rsidR="001B2185">
        <w:rPr>
          <w:rFonts w:ascii="Times New Roman" w:eastAsia="Times New Roman" w:hAnsi="Times New Roman" w:cs="Times New Roman"/>
          <w:color w:val="000000" w:themeColor="text1"/>
        </w:rPr>
        <w:t>the growth rate (</w:t>
      </w:r>
      <w:r w:rsidR="001B2185" w:rsidRPr="00057ADE">
        <w:rPr>
          <w:rFonts w:ascii="Times New Roman" w:eastAsia="HGSMinchoE" w:hAnsi="Times New Roman" w:cs="Times New Roman"/>
          <w:color w:val="000000" w:themeColor="text1"/>
        </w:rPr>
        <w:t>λ</w:t>
      </w:r>
      <w:r w:rsidR="001B2185">
        <w:rPr>
          <w:rFonts w:ascii="Times New Roman" w:eastAsia="HGSMinchoE" w:hAnsi="Times New Roman" w:cs="Times New Roman"/>
          <w:color w:val="000000" w:themeColor="text1"/>
        </w:rPr>
        <w:t xml:space="preserve">) of a population increases </w:t>
      </w:r>
      <w:r w:rsidR="00D203D1">
        <w:rPr>
          <w:rFonts w:ascii="Times New Roman" w:eastAsia="HGSMinchoE" w:hAnsi="Times New Roman" w:cs="Times New Roman"/>
          <w:color w:val="000000" w:themeColor="text1"/>
        </w:rPr>
        <w:t>with decreasing</w:t>
      </w:r>
      <w:r w:rsidR="001B2185">
        <w:rPr>
          <w:rFonts w:ascii="Times New Roman" w:eastAsia="HGSMinchoE" w:hAnsi="Times New Roman" w:cs="Times New Roman"/>
          <w:color w:val="000000" w:themeColor="text1"/>
        </w:rPr>
        <w:t xml:space="preserve"> population size. Demographic compensation </w:t>
      </w:r>
      <w:r w:rsidR="00D203D1">
        <w:rPr>
          <w:rFonts w:ascii="Times New Roman" w:eastAsia="HGSMinchoE" w:hAnsi="Times New Roman" w:cs="Times New Roman"/>
          <w:color w:val="000000" w:themeColor="text1"/>
        </w:rPr>
        <w:t>occurs when</w:t>
      </w:r>
      <w:r w:rsidR="001B2185">
        <w:rPr>
          <w:rFonts w:ascii="Times New Roman" w:eastAsia="HGSMinchoE" w:hAnsi="Times New Roman" w:cs="Times New Roman"/>
          <w:color w:val="000000" w:themeColor="text1"/>
        </w:rPr>
        <w:t xml:space="preserve"> different vital rates, such as growth, survival, or reproduction, are affected in opposing ways by the same perturbation in the environment</w:t>
      </w:r>
      <w:r w:rsidR="007D3F47">
        <w:rPr>
          <w:rFonts w:ascii="Times New Roman" w:eastAsia="HGSMinchoE" w:hAnsi="Times New Roman" w:cs="Times New Roman"/>
          <w:color w:val="000000" w:themeColor="text1"/>
        </w:rPr>
        <w:t xml:space="preserve">, which maintains a </w:t>
      </w:r>
      <w:commentRangeStart w:id="4"/>
      <w:commentRangeStart w:id="5"/>
      <w:r w:rsidR="007D3F47">
        <w:rPr>
          <w:rFonts w:ascii="Times New Roman" w:eastAsia="HGSMinchoE" w:hAnsi="Times New Roman" w:cs="Times New Roman"/>
          <w:color w:val="000000" w:themeColor="text1"/>
        </w:rPr>
        <w:t>relatively constant population growth rate in response to environmental variation</w:t>
      </w:r>
      <w:commentRangeEnd w:id="4"/>
      <w:r w:rsidR="008918F3">
        <w:rPr>
          <w:rStyle w:val="CommentReference"/>
        </w:rPr>
        <w:commentReference w:id="4"/>
      </w:r>
      <w:commentRangeEnd w:id="5"/>
      <w:r w:rsidR="00AD09D9">
        <w:rPr>
          <w:rStyle w:val="CommentReference"/>
        </w:rPr>
        <w:commentReference w:id="5"/>
      </w:r>
      <w:r w:rsidR="007D3F47">
        <w:rPr>
          <w:rFonts w:ascii="Times New Roman" w:eastAsia="HGSMinchoE" w:hAnsi="Times New Roman" w:cs="Times New Roman"/>
          <w:color w:val="000000" w:themeColor="text1"/>
        </w:rPr>
        <w:t xml:space="preserve">. Vital rate buffering </w:t>
      </w:r>
      <w:r w:rsidR="00D203D1">
        <w:rPr>
          <w:rFonts w:ascii="Times New Roman" w:eastAsia="HGSMinchoE" w:hAnsi="Times New Roman" w:cs="Times New Roman"/>
          <w:color w:val="000000" w:themeColor="text1"/>
        </w:rPr>
        <w:t xml:space="preserve">occurs </w:t>
      </w:r>
      <w:r w:rsidR="007D3F47">
        <w:rPr>
          <w:rFonts w:ascii="Times New Roman" w:eastAsia="HGSMinchoE" w:hAnsi="Times New Roman" w:cs="Times New Roman"/>
          <w:color w:val="000000" w:themeColor="text1"/>
        </w:rPr>
        <w:t xml:space="preserve">when the variability of vital rates decreases as the vital rate becomes more important </w:t>
      </w:r>
      <w:r w:rsidR="00D203D1">
        <w:rPr>
          <w:rFonts w:ascii="Times New Roman" w:eastAsia="HGSMinchoE" w:hAnsi="Times New Roman" w:cs="Times New Roman"/>
          <w:color w:val="000000" w:themeColor="text1"/>
        </w:rPr>
        <w:t xml:space="preserve">(i.e., has a higher elasticity) </w:t>
      </w:r>
      <w:r w:rsidR="007D3F47">
        <w:rPr>
          <w:rFonts w:ascii="Times New Roman" w:eastAsia="HGSMinchoE" w:hAnsi="Times New Roman" w:cs="Times New Roman"/>
          <w:color w:val="000000" w:themeColor="text1"/>
        </w:rPr>
        <w:t xml:space="preserve">for determining population growth rate, which prevents </w:t>
      </w:r>
      <w:r w:rsidR="00C81E5D" w:rsidRPr="00057ADE">
        <w:rPr>
          <w:rFonts w:ascii="Times New Roman" w:eastAsia="HGSMinchoE" w:hAnsi="Times New Roman" w:cs="Times New Roman"/>
          <w:color w:val="000000" w:themeColor="text1"/>
        </w:rPr>
        <w:t>λ</w:t>
      </w:r>
      <w:r w:rsidR="00C81E5D">
        <w:rPr>
          <w:rFonts w:ascii="Times New Roman" w:eastAsia="HGSMinchoE" w:hAnsi="Times New Roman" w:cs="Times New Roman"/>
          <w:color w:val="000000" w:themeColor="text1"/>
        </w:rPr>
        <w:t xml:space="preserve"> from fluctuati</w:t>
      </w:r>
      <w:r w:rsidR="00D203D1">
        <w:rPr>
          <w:rFonts w:ascii="Times New Roman" w:eastAsia="HGSMinchoE" w:hAnsi="Times New Roman" w:cs="Times New Roman"/>
          <w:color w:val="000000" w:themeColor="text1"/>
        </w:rPr>
        <w:t>ng</w:t>
      </w:r>
      <w:r w:rsidR="00C81E5D">
        <w:rPr>
          <w:rFonts w:ascii="Times New Roman" w:eastAsia="HGSMinchoE" w:hAnsi="Times New Roman" w:cs="Times New Roman"/>
          <w:color w:val="000000" w:themeColor="text1"/>
        </w:rPr>
        <w:t xml:space="preserve"> as the environment changes. Spatial asynchrony occurs when subpopulations close to one another in space have different or even </w:t>
      </w:r>
      <w:r w:rsidR="00C81E5D">
        <w:rPr>
          <w:rFonts w:ascii="Times New Roman" w:eastAsia="HGSMinchoE" w:hAnsi="Times New Roman" w:cs="Times New Roman"/>
          <w:color w:val="000000" w:themeColor="text1"/>
        </w:rPr>
        <w:lastRenderedPageBreak/>
        <w:t xml:space="preserve">opposing growth rates, </w:t>
      </w:r>
      <w:r w:rsidR="00D704FB">
        <w:rPr>
          <w:rFonts w:ascii="Times New Roman" w:eastAsia="HGSMinchoE" w:hAnsi="Times New Roman" w:cs="Times New Roman"/>
          <w:color w:val="000000" w:themeColor="text1"/>
        </w:rPr>
        <w:t>stabilizing</w:t>
      </w:r>
      <w:r w:rsidR="00C81E5D">
        <w:rPr>
          <w:rFonts w:ascii="Times New Roman" w:eastAsia="HGSMinchoE" w:hAnsi="Times New Roman" w:cs="Times New Roman"/>
          <w:color w:val="000000" w:themeColor="text1"/>
        </w:rPr>
        <w:t xml:space="preserve"> </w:t>
      </w:r>
      <w:r w:rsidR="00C81E5D" w:rsidRPr="00057ADE">
        <w:rPr>
          <w:rFonts w:ascii="Times New Roman" w:eastAsia="HGSMinchoE" w:hAnsi="Times New Roman" w:cs="Times New Roman"/>
          <w:color w:val="000000" w:themeColor="text1"/>
        </w:rPr>
        <w:t>λ</w:t>
      </w:r>
      <w:r w:rsidR="00C81E5D">
        <w:rPr>
          <w:rFonts w:ascii="Times New Roman" w:eastAsia="HGSMinchoE" w:hAnsi="Times New Roman" w:cs="Times New Roman"/>
          <w:color w:val="000000" w:themeColor="text1"/>
        </w:rPr>
        <w:t xml:space="preserve"> for the entire population. </w:t>
      </w:r>
      <w:r w:rsidR="00D704FB">
        <w:rPr>
          <w:rFonts w:ascii="Times New Roman" w:eastAsia="HGSMinchoE" w:hAnsi="Times New Roman" w:cs="Times New Roman"/>
          <w:color w:val="000000" w:themeColor="text1"/>
        </w:rPr>
        <w:t>Fine-scale source-sink dynamics</w:t>
      </w:r>
      <w:r w:rsidR="00560EF3">
        <w:rPr>
          <w:rFonts w:ascii="Times New Roman" w:eastAsia="HGSMinchoE" w:hAnsi="Times New Roman" w:cs="Times New Roman"/>
          <w:color w:val="000000" w:themeColor="text1"/>
        </w:rPr>
        <w:t xml:space="preserve"> occur when there is gene flow between subpopulations, either by migration, pollination, or seed dispersal, that bolsters the size and genetic diversity of very small subpopulation</w:t>
      </w:r>
      <w:r w:rsidR="00D203D1">
        <w:rPr>
          <w:rFonts w:ascii="Times New Roman" w:eastAsia="HGSMinchoE" w:hAnsi="Times New Roman" w:cs="Times New Roman"/>
          <w:color w:val="000000" w:themeColor="text1"/>
        </w:rPr>
        <w:t xml:space="preserve">s, which </w:t>
      </w:r>
      <w:r w:rsidR="00560EF3">
        <w:rPr>
          <w:rFonts w:ascii="Times New Roman" w:eastAsia="HGSMinchoE" w:hAnsi="Times New Roman" w:cs="Times New Roman"/>
          <w:color w:val="000000" w:themeColor="text1"/>
        </w:rPr>
        <w:t xml:space="preserve">stabilizes </w:t>
      </w:r>
      <w:r w:rsidR="00560EF3" w:rsidRPr="00057ADE">
        <w:rPr>
          <w:rFonts w:ascii="Times New Roman" w:eastAsia="HGSMinchoE" w:hAnsi="Times New Roman" w:cs="Times New Roman"/>
          <w:color w:val="000000" w:themeColor="text1"/>
        </w:rPr>
        <w:t>λ</w:t>
      </w:r>
      <w:r w:rsidR="00560EF3">
        <w:rPr>
          <w:rFonts w:ascii="Times New Roman" w:eastAsia="HGSMinchoE" w:hAnsi="Times New Roman" w:cs="Times New Roman"/>
          <w:color w:val="000000" w:themeColor="text1"/>
        </w:rPr>
        <w:t xml:space="preserve"> for the population as a whole. </w:t>
      </w:r>
      <w:r w:rsidR="004C3D00">
        <w:rPr>
          <w:rFonts w:ascii="Times New Roman" w:eastAsia="HGSMinchoE" w:hAnsi="Times New Roman" w:cs="Times New Roman"/>
          <w:color w:val="000000" w:themeColor="text1"/>
        </w:rPr>
        <w:t xml:space="preserve">The most effective conservation and management </w:t>
      </w:r>
      <w:r w:rsidR="00DD7C4D">
        <w:rPr>
          <w:rFonts w:ascii="Times New Roman" w:eastAsia="HGSMinchoE" w:hAnsi="Times New Roman" w:cs="Times New Roman"/>
          <w:color w:val="000000" w:themeColor="text1"/>
        </w:rPr>
        <w:t xml:space="preserve">plans </w:t>
      </w:r>
      <w:r w:rsidR="004C3D00">
        <w:rPr>
          <w:rFonts w:ascii="Times New Roman" w:eastAsia="HGSMinchoE" w:hAnsi="Times New Roman" w:cs="Times New Roman"/>
          <w:color w:val="000000" w:themeColor="text1"/>
        </w:rPr>
        <w:t>for rare population</w:t>
      </w:r>
      <w:r w:rsidR="00DD7C4D">
        <w:rPr>
          <w:rFonts w:ascii="Times New Roman" w:eastAsia="HGSMinchoE" w:hAnsi="Times New Roman" w:cs="Times New Roman"/>
          <w:color w:val="000000" w:themeColor="text1"/>
        </w:rPr>
        <w:t>s</w:t>
      </w:r>
      <w:r w:rsidR="004C3D00">
        <w:rPr>
          <w:rFonts w:ascii="Times New Roman" w:eastAsia="HGSMinchoE" w:hAnsi="Times New Roman" w:cs="Times New Roman"/>
          <w:color w:val="000000" w:themeColor="text1"/>
        </w:rPr>
        <w:t xml:space="preserve"> will differ according to which of </w:t>
      </w:r>
      <w:commentRangeStart w:id="6"/>
      <w:commentRangeStart w:id="7"/>
      <w:r w:rsidR="004C3D00">
        <w:rPr>
          <w:rFonts w:ascii="Times New Roman" w:eastAsia="HGSMinchoE" w:hAnsi="Times New Roman" w:cs="Times New Roman"/>
          <w:color w:val="000000" w:themeColor="text1"/>
        </w:rPr>
        <w:t xml:space="preserve">these persistence mechanisms is </w:t>
      </w:r>
      <w:r w:rsidR="00DD7C4D">
        <w:rPr>
          <w:rFonts w:ascii="Times New Roman" w:eastAsia="HGSMinchoE" w:hAnsi="Times New Roman" w:cs="Times New Roman"/>
          <w:color w:val="000000" w:themeColor="text1"/>
        </w:rPr>
        <w:t>operating</w:t>
      </w:r>
      <w:commentRangeEnd w:id="6"/>
      <w:r w:rsidR="00D70311">
        <w:rPr>
          <w:rStyle w:val="CommentReference"/>
        </w:rPr>
        <w:commentReference w:id="6"/>
      </w:r>
      <w:commentRangeEnd w:id="7"/>
      <w:r w:rsidR="00CD4CF8">
        <w:rPr>
          <w:rStyle w:val="CommentReference"/>
        </w:rPr>
        <w:commentReference w:id="7"/>
      </w:r>
      <w:r w:rsidR="004C3D00">
        <w:rPr>
          <w:rFonts w:ascii="Times New Roman" w:eastAsia="HGSMinchoE" w:hAnsi="Times New Roman" w:cs="Times New Roman"/>
          <w:color w:val="000000" w:themeColor="text1"/>
        </w:rPr>
        <w:t xml:space="preserve">. </w:t>
      </w:r>
    </w:p>
    <w:p w14:paraId="3226495D" w14:textId="546AA91F" w:rsidR="00881B3E" w:rsidRDefault="009E5467" w:rsidP="00A30BC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We use size-based integral population models (IPMs) </w:t>
      </w:r>
      <w:r w:rsidR="00A30BC7">
        <w:rPr>
          <w:rFonts w:ascii="Times New Roman" w:hAnsi="Times New Roman" w:cs="Times New Roman"/>
          <w:color w:val="000000" w:themeColor="text1"/>
        </w:rPr>
        <w:fldChar w:fldCharType="begin" w:fldLock="1"/>
      </w:r>
      <w:r w:rsidR="009B5E49">
        <w:rPr>
          <w:rFonts w:ascii="Times New Roman" w:hAnsi="Times New Roman" w:cs="Times New Roman"/>
          <w:color w:val="000000" w:themeColor="text1"/>
        </w:rPr>
        <w:instrText>ADDIN CSL_CITATION {"citationItems":[{"id":"ITEM-1","itemData":{"DOI":"10.1890/0012-9658(2000)081[0694:SSSAAN]2.0.CO;2","ISBN":"0012-9658","ISSN":"0012-9658","PMID":"22149683","abstract":"Matrix population models require the population to be divided into discrete stage classes. In many cases, especially when classes are defined by a continuous variable, such as length or mass, there are no natural breakpoints, and the division is artificial. We introduce the ‘‘integral projection model,’’ which eliminates the need for division into discrete classes, without requiring any additional biological assumptions. Like a traditional matrix model, the integral projection model provides estimates of the asymptotic growth rate, stable size distribution, reproductive values, and sensitivities of the growth rate to changes in vital rates. However, where the matrix model represents the size distributions, reproductive value, and sensitivities as step functions (constant within a stage class), the integral projection model yields smooth curves for each of these as a function of individual size. We describe a method for fitting the model to data, and we apply this method to data on an endangered plant species, northern monkshood (Aconitum noveboracense), with in- dividuals classified by stem diameter. The matrix and integral models yield similar estimates of the asymptotic growth rate, but the reproductive values and sensitivities in the matrix model are sensitive to the choice of stage classes. The integral projection model avoids this problem and yields size-specific sensitivities that are not affected by stage duration. These general properties of the integral projection model will make it advantageous for other populations where there is no natural division of individuals into stage classes.","author":[{"dropping-particle":"","family":"Easterling","given":"Michael R.","non-dropping-particle":"","parse-names":false,"suffix":""},{"dropping-particle":"","family":"Ellner","given":"Stephen P.","non-dropping-particle":"","parse-names":false,"suffix":""},{"dropping-particle":"","family":"Dixon","given":"Philip M.","non-dropping-particle":"","parse-names":false,"suffix":""}],"container-title":"Ecology","id":"ITEM-1","issue":"3","issued":{"date-parts":[["2000"]]},"page":"694-708","title":"Size-Specific Sensitivity: Applying a New Structured Population Model","type":"article-journal","volume":"81"},"uris":["http://www.mendeley.com/documents/?uuid=c8fce039-4f2b-4c81-8125-990a295153a0"]}],"mendeley":{"formattedCitation":"(Easterling et al. 2000)","plainTextFormattedCitation":"(Easterling et al. 2000)","previouslyFormattedCitation":"(Easterling et al. 2000)"},"properties":{"noteIndex":0},"schema":"https://github.com/citation-style-language/schema/raw/master/csl-citation.json"}</w:instrText>
      </w:r>
      <w:r w:rsidR="00A30BC7">
        <w:rPr>
          <w:rFonts w:ascii="Times New Roman" w:hAnsi="Times New Roman" w:cs="Times New Roman"/>
          <w:color w:val="000000" w:themeColor="text1"/>
        </w:rPr>
        <w:fldChar w:fldCharType="separate"/>
      </w:r>
      <w:r w:rsidR="00A30BC7" w:rsidRPr="00A30BC7">
        <w:rPr>
          <w:rFonts w:ascii="Times New Roman" w:hAnsi="Times New Roman" w:cs="Times New Roman"/>
          <w:noProof/>
          <w:color w:val="000000" w:themeColor="text1"/>
        </w:rPr>
        <w:t>(Easterling et al. 2000)</w:t>
      </w:r>
      <w:r w:rsidR="00A30BC7">
        <w:rPr>
          <w:rFonts w:ascii="Times New Roman" w:hAnsi="Times New Roman" w:cs="Times New Roman"/>
          <w:color w:val="000000" w:themeColor="text1"/>
        </w:rPr>
        <w:fldChar w:fldCharType="end"/>
      </w:r>
      <w:r w:rsidR="00A30BC7">
        <w:rPr>
          <w:rFonts w:ascii="Times New Roman" w:hAnsi="Times New Roman" w:cs="Times New Roman"/>
          <w:color w:val="000000" w:themeColor="text1"/>
        </w:rPr>
        <w:t xml:space="preserve"> </w:t>
      </w:r>
      <w:r w:rsidR="00057944" w:rsidRPr="00A018BD">
        <w:rPr>
          <w:rFonts w:ascii="Times New Roman" w:eastAsia="Times New Roman" w:hAnsi="Times New Roman" w:cs="Times New Roman"/>
          <w:color w:val="000000" w:themeColor="text1"/>
        </w:rPr>
        <w:t>that inc</w:t>
      </w:r>
      <w:r>
        <w:rPr>
          <w:rFonts w:ascii="Times New Roman" w:eastAsia="Times New Roman" w:hAnsi="Times New Roman" w:cs="Times New Roman"/>
          <w:color w:val="000000" w:themeColor="text1"/>
        </w:rPr>
        <w:t>lude</w:t>
      </w:r>
      <w:r w:rsidR="00057944" w:rsidRPr="00A018BD">
        <w:rPr>
          <w:rFonts w:ascii="Times New Roman" w:eastAsia="Times New Roman" w:hAnsi="Times New Roman" w:cs="Times New Roman"/>
          <w:color w:val="000000" w:themeColor="text1"/>
        </w:rPr>
        <w:t xml:space="preserve"> a </w:t>
      </w:r>
      <w:r>
        <w:rPr>
          <w:rFonts w:ascii="Times New Roman" w:eastAsia="Times New Roman" w:hAnsi="Times New Roman" w:cs="Times New Roman"/>
          <w:color w:val="000000" w:themeColor="text1"/>
        </w:rPr>
        <w:t xml:space="preserve">discrete </w:t>
      </w:r>
      <w:r w:rsidR="00057944" w:rsidRPr="00A018BD">
        <w:rPr>
          <w:rFonts w:ascii="Times New Roman" w:eastAsia="Times New Roman" w:hAnsi="Times New Roman" w:cs="Times New Roman"/>
          <w:color w:val="000000" w:themeColor="text1"/>
        </w:rPr>
        <w:t xml:space="preserve">seedbank </w:t>
      </w:r>
      <w:r>
        <w:rPr>
          <w:rFonts w:ascii="Times New Roman" w:eastAsia="Times New Roman" w:hAnsi="Times New Roman" w:cs="Times New Roman"/>
          <w:color w:val="000000" w:themeColor="text1"/>
        </w:rPr>
        <w:t xml:space="preserve">population state </w:t>
      </w:r>
      <w:r w:rsidR="00057944" w:rsidRPr="00A018BD">
        <w:rPr>
          <w:rFonts w:ascii="Times New Roman" w:eastAsia="Times New Roman" w:hAnsi="Times New Roman" w:cs="Times New Roman"/>
          <w:color w:val="000000" w:themeColor="text1"/>
        </w:rPr>
        <w:t xml:space="preserve">to identify which </w:t>
      </w:r>
      <w:r w:rsidR="00881B3E">
        <w:rPr>
          <w:rFonts w:ascii="Times New Roman" w:eastAsia="Times New Roman" w:hAnsi="Times New Roman" w:cs="Times New Roman"/>
          <w:color w:val="000000" w:themeColor="text1"/>
        </w:rPr>
        <w:t xml:space="preserve">mechanisms </w:t>
      </w:r>
      <w:r w:rsidR="00057944" w:rsidRPr="00A018BD">
        <w:rPr>
          <w:rFonts w:ascii="Times New Roman" w:eastAsia="Times New Roman" w:hAnsi="Times New Roman" w:cs="Times New Roman"/>
          <w:color w:val="000000" w:themeColor="text1"/>
        </w:rPr>
        <w:t xml:space="preserve">are contributing to the persistence and in some cases population growth of a </w:t>
      </w:r>
      <w:r w:rsidR="00A30BC7">
        <w:rPr>
          <w:rFonts w:ascii="Times New Roman" w:eastAsia="Times New Roman" w:hAnsi="Times New Roman" w:cs="Times New Roman"/>
          <w:color w:val="000000" w:themeColor="text1"/>
        </w:rPr>
        <w:t xml:space="preserve">naturally </w:t>
      </w:r>
      <w:r w:rsidR="00057944" w:rsidRPr="00A018BD">
        <w:rPr>
          <w:rFonts w:ascii="Times New Roman" w:eastAsia="Times New Roman" w:hAnsi="Times New Roman" w:cs="Times New Roman"/>
          <w:color w:val="000000" w:themeColor="text1"/>
        </w:rPr>
        <w:t>rare</w:t>
      </w:r>
      <w:r w:rsidR="00A30BC7">
        <w:rPr>
          <w:rFonts w:ascii="Times New Roman" w:eastAsia="Times New Roman" w:hAnsi="Times New Roman" w:cs="Times New Roman"/>
          <w:color w:val="000000" w:themeColor="text1"/>
        </w:rPr>
        <w:t>,</w:t>
      </w:r>
      <w:r w:rsidR="00057944" w:rsidRPr="00A018BD">
        <w:rPr>
          <w:rFonts w:ascii="Times New Roman" w:eastAsia="Times New Roman" w:hAnsi="Times New Roman" w:cs="Times New Roman"/>
          <w:color w:val="000000" w:themeColor="text1"/>
        </w:rPr>
        <w:t xml:space="preserve"> </w:t>
      </w:r>
      <w:r w:rsidR="008F6B27" w:rsidRPr="00A30BC7">
        <w:rPr>
          <w:rFonts w:ascii="Times New Roman" w:eastAsia="Times New Roman" w:hAnsi="Times New Roman" w:cs="Times New Roman"/>
          <w:color w:val="000000" w:themeColor="text1"/>
        </w:rPr>
        <w:t xml:space="preserve">endemic </w:t>
      </w:r>
      <w:r w:rsidR="00057944" w:rsidRPr="00A30BC7">
        <w:rPr>
          <w:rFonts w:ascii="Times New Roman" w:eastAsia="Times New Roman" w:hAnsi="Times New Roman" w:cs="Times New Roman"/>
          <w:color w:val="000000" w:themeColor="text1"/>
        </w:rPr>
        <w:t xml:space="preserve">plant species, </w:t>
      </w:r>
      <w:r w:rsidR="00057944" w:rsidRPr="00A30BC7">
        <w:rPr>
          <w:rFonts w:ascii="Times New Roman" w:eastAsia="Times New Roman" w:hAnsi="Times New Roman" w:cs="Times New Roman"/>
          <w:i/>
          <w:iCs/>
          <w:color w:val="000000" w:themeColor="text1"/>
        </w:rPr>
        <w:t>Oenothera coloradensis</w:t>
      </w:r>
      <w:r w:rsidR="00057944" w:rsidRPr="00A30BC7">
        <w:rPr>
          <w:rFonts w:ascii="Times New Roman" w:eastAsia="Times New Roman" w:hAnsi="Times New Roman" w:cs="Times New Roman"/>
          <w:color w:val="000000" w:themeColor="text1"/>
        </w:rPr>
        <w:t xml:space="preserve"> (Onagraceae)</w:t>
      </w:r>
      <w:r w:rsidR="00A30BC7" w:rsidRPr="00A30BC7">
        <w:rPr>
          <w:rFonts w:ascii="Times New Roman" w:eastAsia="Times New Roman" w:hAnsi="Times New Roman" w:cs="Times New Roman"/>
          <w:color w:val="000000" w:themeColor="text1"/>
        </w:rPr>
        <w:t xml:space="preserve">. </w:t>
      </w:r>
      <w:r w:rsidR="00057944" w:rsidRPr="00A30BC7">
        <w:rPr>
          <w:rFonts w:ascii="Times New Roman" w:hAnsi="Times New Roman" w:cs="Times New Roman"/>
          <w:i/>
          <w:iCs/>
          <w:color w:val="000000" w:themeColor="text1"/>
        </w:rPr>
        <w:t>Oenothera coloradensis</w:t>
      </w:r>
      <w:r w:rsidR="00057944" w:rsidRPr="00A30BC7">
        <w:rPr>
          <w:rFonts w:ascii="Times New Roman" w:hAnsi="Times New Roman" w:cs="Times New Roman"/>
          <w:color w:val="000000" w:themeColor="text1"/>
        </w:rPr>
        <w:t xml:space="preserve"> is monocarpic perennial forb that occurs in riparian habitats in southeastern Wyoming, northern Colorado, and western Nebraska. It was listed as </w:t>
      </w:r>
      <w:r w:rsidR="00A30BC7" w:rsidRPr="00A30BC7">
        <w:rPr>
          <w:rFonts w:ascii="Times New Roman" w:hAnsi="Times New Roman" w:cs="Times New Roman"/>
          <w:color w:val="000000" w:themeColor="text1"/>
        </w:rPr>
        <w:t>“</w:t>
      </w:r>
      <w:r w:rsidR="00057944" w:rsidRPr="00A30BC7">
        <w:rPr>
          <w:rFonts w:ascii="Times New Roman" w:hAnsi="Times New Roman" w:cs="Times New Roman"/>
          <w:color w:val="000000" w:themeColor="text1"/>
        </w:rPr>
        <w:t>threatened</w:t>
      </w:r>
      <w:r w:rsidR="00A30BC7" w:rsidRPr="00A30BC7">
        <w:rPr>
          <w:rFonts w:ascii="Times New Roman" w:hAnsi="Times New Roman" w:cs="Times New Roman"/>
          <w:color w:val="000000" w:themeColor="text1"/>
        </w:rPr>
        <w:t>”</w:t>
      </w:r>
      <w:r w:rsidR="00057944" w:rsidRPr="00A30BC7">
        <w:rPr>
          <w:rFonts w:ascii="Times New Roman" w:hAnsi="Times New Roman" w:cs="Times New Roman"/>
          <w:color w:val="000000" w:themeColor="text1"/>
        </w:rPr>
        <w:t xml:space="preserve"> under the Endangered Species Act from 2000 until 2019, when it was delisted due to </w:t>
      </w:r>
      <w:r w:rsidR="00A30BC7" w:rsidRPr="00A30BC7">
        <w:rPr>
          <w:rFonts w:ascii="Times New Roman" w:hAnsi="Times New Roman" w:cs="Times New Roman"/>
          <w:color w:val="000000" w:themeColor="text1"/>
        </w:rPr>
        <w:t>“</w:t>
      </w:r>
      <w:r w:rsidR="00057944" w:rsidRPr="00A30BC7">
        <w:rPr>
          <w:rFonts w:ascii="Times New Roman" w:hAnsi="Times New Roman" w:cs="Times New Roman"/>
          <w:color w:val="000000" w:themeColor="text1"/>
        </w:rPr>
        <w:t>recovery</w:t>
      </w:r>
      <w:r w:rsidR="00A30BC7" w:rsidRPr="00A30BC7">
        <w:rPr>
          <w:rFonts w:ascii="Times New Roman" w:hAnsi="Times New Roman" w:cs="Times New Roman"/>
          <w:color w:val="000000" w:themeColor="text1"/>
        </w:rPr>
        <w:t>”</w:t>
      </w:r>
      <w:r w:rsidR="00E65836">
        <w:rPr>
          <w:rFonts w:ascii="Times New Roman" w:hAnsi="Times New Roman" w:cs="Times New Roman"/>
          <w:color w:val="000000" w:themeColor="text1"/>
        </w:rPr>
        <w:t xml:space="preserve"> </w:t>
      </w:r>
      <w:r w:rsidR="00E65836">
        <w:rPr>
          <w:rFonts w:ascii="Times New Roman" w:hAnsi="Times New Roman" w:cs="Times New Roman"/>
          <w:color w:val="000000" w:themeColor="text1"/>
        </w:rPr>
        <w:fldChar w:fldCharType="begin" w:fldLock="1"/>
      </w:r>
      <w:r w:rsidR="00FE0446">
        <w:rPr>
          <w:rFonts w:ascii="Times New Roman" w:hAnsi="Times New Roman" w:cs="Times New Roman"/>
          <w:color w:val="000000" w:themeColor="text1"/>
        </w:rPr>
        <w:instrText>ADDIN CSL_CITATION {"citationItems":[{"id":"ITEM-1","itemData":{"DOI":"10.1016/0196-335x(80)90058-8","ISSN":"00976326","author":[{"dropping-particle":"","family":"Jennings","given":"Mary","non-dropping-particle":"","parse-names":false,"suffix":""}],"container-title":"Federal Register: The Daily Journal of the United States","id":"ITEM-1","issue":"202","issued":{"date-parts":[["2000"]]},"page":"62302-62310","title":"Endangered and Threatened Wildlife and Plants: Threatened Status for the Colorado Butterfly Plant (Gaura neomexicana ssp. coloradensis) From Southeastern Wyoming, Northcentral Colorado, and Extreme Western Nebraska","type":"article-journal","volume":"65"},"uris":["http://www.mendeley.com/documents/?uuid=821723a2-2c66-4c9e-a7dc-22fb21e906cf"]},{"id":"ITEM-2","itemData":{"author":[{"dropping-particle":"","family":"Everson","given":"Margaret E","non-dropping-particle":"","parse-names":false,"suffix":""}],"container-title":"Federal Register: The Daily Journal of the United States","id":"ITEM-2","issue":"214","issued":{"date-parts":[["2019"]]},"page":"59570-59588","title":"Endangered and Threatened Wildlife and Plants; Removing Oenothera coloradensis (Colorado Butterfly Plant) From the Federal List of Endangered and Threatened Plants","type":"article-journal","volume":"84"},"uris":["http://www.mendeley.com/documents/?uuid=276c0e49-951d-42c8-9236-8953e9ac06a0"]}],"mendeley":{"formattedCitation":"(Jennings 2000, Everson 2019)","plainTextFormattedCitation":"(Jennings 2000, Everson 2019)","previouslyFormattedCitation":"(Jennings 2000, Everson 2019)"},"properties":{"noteIndex":0},"schema":"https://github.com/citation-style-language/schema/raw/master/csl-citation.json"}</w:instrText>
      </w:r>
      <w:r w:rsidR="00E65836">
        <w:rPr>
          <w:rFonts w:ascii="Times New Roman" w:hAnsi="Times New Roman" w:cs="Times New Roman"/>
          <w:color w:val="000000" w:themeColor="text1"/>
        </w:rPr>
        <w:fldChar w:fldCharType="separate"/>
      </w:r>
      <w:r w:rsidR="00E65836" w:rsidRPr="00E65836">
        <w:rPr>
          <w:rFonts w:ascii="Times New Roman" w:hAnsi="Times New Roman" w:cs="Times New Roman"/>
          <w:noProof/>
          <w:color w:val="000000" w:themeColor="text1"/>
        </w:rPr>
        <w:t>(Jennings 2000, Everson 2019)</w:t>
      </w:r>
      <w:r w:rsidR="00E65836">
        <w:rPr>
          <w:rFonts w:ascii="Times New Roman" w:hAnsi="Times New Roman" w:cs="Times New Roman"/>
          <w:color w:val="000000" w:themeColor="text1"/>
        </w:rPr>
        <w:fldChar w:fldCharType="end"/>
      </w:r>
      <w:r w:rsidR="00057944" w:rsidRPr="00A30BC7">
        <w:rPr>
          <w:rFonts w:ascii="Times New Roman" w:hAnsi="Times New Roman" w:cs="Times New Roman"/>
          <w:color w:val="000000" w:themeColor="text1"/>
        </w:rPr>
        <w:t>. The largest known population</w:t>
      </w:r>
      <w:r w:rsidR="00A30BC7" w:rsidRPr="00A30BC7">
        <w:rPr>
          <w:rFonts w:ascii="Times New Roman" w:hAnsi="Times New Roman" w:cs="Times New Roman"/>
          <w:color w:val="000000" w:themeColor="text1"/>
        </w:rPr>
        <w:t xml:space="preserve">s occur </w:t>
      </w:r>
      <w:r w:rsidR="00057944" w:rsidRPr="00A30BC7">
        <w:rPr>
          <w:rFonts w:ascii="Times New Roman" w:hAnsi="Times New Roman" w:cs="Times New Roman"/>
          <w:color w:val="000000" w:themeColor="text1"/>
        </w:rPr>
        <w:t>on the FE Warren Airforce Base (FEWAFB) near Cheyenne, WY, and the Soapstone Prairie Natural Area in Larimer County, CO.</w:t>
      </w:r>
      <w:r w:rsidR="00A30BC7">
        <w:rPr>
          <w:rFonts w:ascii="Times New Roman" w:hAnsi="Times New Roman" w:cs="Times New Roman"/>
          <w:color w:val="000000" w:themeColor="text1"/>
        </w:rPr>
        <w:t xml:space="preserve"> We conducted a three-year </w:t>
      </w:r>
      <w:r w:rsidR="00A30BC7" w:rsidRPr="00A30BC7">
        <w:rPr>
          <w:rFonts w:ascii="Times New Roman" w:hAnsi="Times New Roman" w:cs="Times New Roman"/>
          <w:color w:val="000000" w:themeColor="text1"/>
        </w:rPr>
        <w:t xml:space="preserve">demographic study of </w:t>
      </w:r>
      <w:r w:rsidR="00A30BC7" w:rsidRPr="00A30BC7">
        <w:rPr>
          <w:rFonts w:ascii="Times New Roman" w:hAnsi="Times New Roman" w:cs="Times New Roman"/>
          <w:i/>
          <w:iCs/>
          <w:color w:val="000000" w:themeColor="text1"/>
        </w:rPr>
        <w:t>O</w:t>
      </w:r>
      <w:r w:rsidR="00A30BC7" w:rsidRPr="00881B3E">
        <w:rPr>
          <w:rFonts w:ascii="Times New Roman" w:hAnsi="Times New Roman" w:cs="Times New Roman"/>
          <w:i/>
          <w:iCs/>
          <w:color w:val="000000" w:themeColor="text1"/>
        </w:rPr>
        <w:t>. coloradensis</w:t>
      </w:r>
      <w:r w:rsidR="00A30BC7" w:rsidRPr="00A30BC7">
        <w:rPr>
          <w:rFonts w:ascii="Times New Roman" w:hAnsi="Times New Roman" w:cs="Times New Roman"/>
          <w:color w:val="000000" w:themeColor="text1"/>
        </w:rPr>
        <w:t xml:space="preserve"> subpopulations at the FEWAFB and Soapstone prairie</w:t>
      </w:r>
      <w:r w:rsidR="00A30BC7">
        <w:rPr>
          <w:rFonts w:ascii="Times New Roman" w:hAnsi="Times New Roman" w:cs="Times New Roman"/>
          <w:color w:val="000000" w:themeColor="text1"/>
        </w:rPr>
        <w:t xml:space="preserve">, and used the resulting vital rate information to parameterize a set of IPMs that account for the effects of </w:t>
      </w:r>
      <w:r w:rsidR="00881B3E">
        <w:rPr>
          <w:rFonts w:ascii="Times New Roman" w:hAnsi="Times New Roman" w:cs="Times New Roman"/>
          <w:color w:val="000000" w:themeColor="text1"/>
        </w:rPr>
        <w:t xml:space="preserve">density dependence, abiotic variation, and demographic and environmental stochasticity on observed and simulated population growth rates. </w:t>
      </w:r>
    </w:p>
    <w:p w14:paraId="098BC55C" w14:textId="2903F4EA" w:rsidR="00452E37" w:rsidRPr="00452E37" w:rsidRDefault="00881B3E" w:rsidP="00452E37">
      <w:pPr>
        <w:spacing w:line="480" w:lineRule="auto"/>
        <w:ind w:firstLine="720"/>
        <w:rPr>
          <w:rFonts w:ascii="Times New Roman" w:hAnsi="Times New Roman" w:cs="Times New Roman"/>
          <w:b/>
          <w:bCs/>
          <w:color w:val="000000" w:themeColor="text1"/>
        </w:rPr>
      </w:pPr>
      <w:r>
        <w:rPr>
          <w:rFonts w:ascii="Times New Roman" w:hAnsi="Times New Roman" w:cs="Times New Roman"/>
          <w:color w:val="000000" w:themeColor="text1"/>
        </w:rPr>
        <w:t>Our first objective was to determine if including information about the seedbank significantly altered</w:t>
      </w:r>
      <w:r w:rsidR="009B5E49">
        <w:rPr>
          <w:rFonts w:ascii="Times New Roman" w:hAnsi="Times New Roman" w:cs="Times New Roman"/>
          <w:color w:val="000000" w:themeColor="text1"/>
        </w:rPr>
        <w:t xml:space="preserve"> population models for </w:t>
      </w:r>
      <w:r w:rsidR="009B5E49">
        <w:rPr>
          <w:rFonts w:ascii="Times New Roman" w:hAnsi="Times New Roman" w:cs="Times New Roman"/>
          <w:i/>
          <w:iCs/>
          <w:color w:val="000000" w:themeColor="text1"/>
        </w:rPr>
        <w:t>O. coloradensis</w:t>
      </w:r>
      <w:r w:rsidR="009B5E49">
        <w:rPr>
          <w:rFonts w:ascii="Times New Roman" w:hAnsi="Times New Roman" w:cs="Times New Roman"/>
          <w:color w:val="000000" w:themeColor="text1"/>
        </w:rPr>
        <w:t xml:space="preserve">. There is evidence that seeds of this species can persist in the soil, and can maintain viability for at least five years in laboratory conditions </w:t>
      </w:r>
      <w:r w:rsidR="009B5E49">
        <w:rPr>
          <w:rFonts w:ascii="Times New Roman" w:hAnsi="Times New Roman" w:cs="Times New Roman"/>
          <w:color w:val="000000" w:themeColor="text1"/>
        </w:rPr>
        <w:fldChar w:fldCharType="begin" w:fldLock="1"/>
      </w:r>
      <w:r w:rsidR="00F05979">
        <w:rPr>
          <w:rFonts w:ascii="Times New Roman" w:hAnsi="Times New Roman" w:cs="Times New Roman"/>
          <w:color w:val="000000" w:themeColor="text1"/>
        </w:rPr>
        <w:instrText>ADDIN CSL_CITATION {"citationItems":[{"id":"ITEM-1","itemData":{"DOI":"10.1111/j.1526-100X.2005.00002.x","ISSN":"10612971","abstract":"Management of riparian vegetation is difficult because these communities are frequently impacted by herbivores, invasive weeds, and altered hydrologic regimes. Multiple and intertwined factors affecting rare species recruitment are particularly difficult to identify. Gaura neomexicana ssp. coloradensis Munz (Gaura) is a short-lived perennial forb endemic to riparian areas in mixed-grass prairies of Wyoming, Nebraska, and Colorado, U.S.A. It became a federally listed threatened species in October 2000. Because the species is a recruitment-limited monocarpic perennial, we studied the effects of six capsule-collection dates, a 2-month cool-moist stratification, 24-hr leaching, and 24-hr imbibition on Gaura seedling emergence.Seedling emergence did not vary with collection date. Capsules collected from Gaura plants grown at the Bridger Plant Materials Center in Montana exhibited greater emergence than capsules harvested from endemic populations near Cheyenne, Wyoming, suggesting that maternal plant growing conditions impact dormancy. Because cool-moist stratification enhanced seedling emergence of Gaura and leaching did not, sufficient moisture during cool temperatures may be more critical than leaching of germination inhibitors as might occur with normal stream flows. Spring flooding may enhance Gaura recruitment by increasing the availability of riparian sites that are inundated during periods of cool temperatures. If so, hydrologic and climatic regimes must be considered in restoring the unique conditions needed for germination of this rare riparian endemic. © 2005 Society for Ecological Restoration International.","author":[{"dropping-particle":"","family":"Burgess","given":"Leah M.","non-dropping-particle":"","parse-names":false,"suffix":""},{"dropping-particle":"","family":"Hild","given":"Ann L.","non-dropping-particle":"","parse-names":false,"suffix":""},{"dropping-particle":"","family":"Shaw","given":"Nancy L.","non-dropping-particle":"","parse-names":false,"suffix":""}],"container-title":"Restoration Ecology","id":"ITEM-1","issue":"1","issued":{"date-parts":[["2005"]]},"page":"8-14","title":"Capsule treatments to enhance seedling emergence of Gaura neomexicana ssp. coloradensis","type":"article-journal","volume":"13"},"uris":["http://www.mendeley.com/documents/?uuid=2b39aef7-1a8e-4536-afcd-2e1f53292270"]}],"mendeley":{"formattedCitation":"(Burgess et al. 2005)","plainTextFormattedCitation":"(Burgess et al. 2005)","previouslyFormattedCitation":"(Burgess et al. 2005)"},"properties":{"noteIndex":0},"schema":"https://github.com/citation-style-language/schema/raw/master/csl-citation.json"}</w:instrText>
      </w:r>
      <w:r w:rsidR="009B5E49">
        <w:rPr>
          <w:rFonts w:ascii="Times New Roman" w:hAnsi="Times New Roman" w:cs="Times New Roman"/>
          <w:color w:val="000000" w:themeColor="text1"/>
        </w:rPr>
        <w:fldChar w:fldCharType="separate"/>
      </w:r>
      <w:r w:rsidR="009B5E49" w:rsidRPr="009B5E49">
        <w:rPr>
          <w:rFonts w:ascii="Times New Roman" w:hAnsi="Times New Roman" w:cs="Times New Roman"/>
          <w:noProof/>
          <w:color w:val="000000" w:themeColor="text1"/>
        </w:rPr>
        <w:t>(Burgess et al. 2005)</w:t>
      </w:r>
      <w:r w:rsidR="009B5E49">
        <w:rPr>
          <w:rFonts w:ascii="Times New Roman" w:hAnsi="Times New Roman" w:cs="Times New Roman"/>
          <w:color w:val="000000" w:themeColor="text1"/>
        </w:rPr>
        <w:fldChar w:fldCharType="end"/>
      </w:r>
      <w:r w:rsidR="009B5E49">
        <w:rPr>
          <w:rFonts w:ascii="Times New Roman" w:hAnsi="Times New Roman" w:cs="Times New Roman"/>
          <w:color w:val="000000" w:themeColor="text1"/>
        </w:rPr>
        <w:t xml:space="preserve">. </w:t>
      </w:r>
      <w:r w:rsidR="00F05979">
        <w:rPr>
          <w:rFonts w:ascii="Times New Roman" w:hAnsi="Times New Roman" w:cs="Times New Roman"/>
          <w:color w:val="000000" w:themeColor="text1"/>
        </w:rPr>
        <w:t xml:space="preserve">Seedbanks can serve as important reservoirs of genetic diversity </w:t>
      </w:r>
      <w:r w:rsidR="00F05979">
        <w:rPr>
          <w:rFonts w:ascii="Times New Roman" w:hAnsi="Times New Roman" w:cs="Times New Roman"/>
          <w:color w:val="000000" w:themeColor="text1"/>
        </w:rPr>
        <w:lastRenderedPageBreak/>
        <w:t>and can buffer populations against collapse</w:t>
      </w:r>
      <w:r w:rsidR="008E0E0D">
        <w:rPr>
          <w:rFonts w:ascii="Times New Roman" w:hAnsi="Times New Roman" w:cs="Times New Roman"/>
          <w:color w:val="000000" w:themeColor="text1"/>
        </w:rPr>
        <w:t xml:space="preserve"> </w:t>
      </w:r>
      <w:r w:rsidR="008E0E0D">
        <w:rPr>
          <w:rFonts w:ascii="Times New Roman" w:hAnsi="Times New Roman" w:cs="Times New Roman"/>
          <w:color w:val="000000" w:themeColor="text1"/>
        </w:rPr>
        <w:fldChar w:fldCharType="begin" w:fldLock="1"/>
      </w:r>
      <w:r w:rsidR="00144D32">
        <w:rPr>
          <w:rFonts w:ascii="Times New Roman" w:hAnsi="Times New Roman" w:cs="Times New Roman"/>
          <w:color w:val="000000" w:themeColor="text1"/>
        </w:rPr>
        <w:instrText>ADDIN CSL_CITATION {"citationItems":[{"id":"ITEM-1","itemData":{"DOI":"10.1111/j.1365-2664.2006.01228.x","ISSN":"00218901","abstract":"1. The invasive thistle Carduus nutans causes major economic losses in the Americas, Australia and New Zealand. For the first time, we have modelled its population dynamics in its native range, Eurasia, where it rarely reaches problematic densities, in order to identify ways to improve management strategies for this weed in the invaded range. 2. In particular, we investigated whether specialist enemies in the thistle's native range suppress thistle populations, as predicted by the enemy-release hypothesis, and, if so, how this effect relates to other factors that may limit population growth. 3. We constructed population transition matrix models with data from three French populations. A vital rate elasticity analysis revealed that reproduction determines between 33% and 61% of the projected growth rate of the populations, and thus is a key driver of the population dynamics of this monocarpic short-lived perennial. 4. Decreases in population size were predicted by the models for all three populations (λ &lt; 1). Using limiting factor omission analyses, we showed that the suite of native insect herbivores causing seed losses had a larger impact than the joint effects of rosette damage by sheep and summer drought acting on seedling establishment. Removal of insect herbivores increased the native population growth rate by 166% on average; removal of sheep damage and summer drought from the model increased population growth by 51%. Specialist herbivores and drought interacted synergistically to affect reproduction. 5. Synthesis and applications. We show that vital rate elasticity analysis provides more management information than elasticity analysis on the level of matrix elements, particularly when management options affect only certain vital rates. For example, it can be used to make predictions about the effectiveness of predispersal floral herbivores in control management. The model can also help identify ways in which biocontrol can be augmented using integrated weed management that reduces seedling establishment probabilities, for example by preventing overgrazing. This method illustrates how native range studies of invasive species can be used to generate insights into managing populations in the invaded range. © 2006 The Authors.","author":[{"dropping-particle":"","family":"Jongejans","given":"Eelke","non-dropping-particle":"","parse-names":false,"suffix":""},{"dropping-particle":"","family":"Sheppard","given":"Andy W.","non-dropping-particle":"","parse-names":false,"suffix":""},{"dropping-particle":"","family":"Shea","given":"Katriona","non-dropping-particle":"","parse-names":false,"suffix":""}],"container-title":"Journal of Applied Ecology","id":"ITEM-1","issue":"5","issued":{"date-parts":[["2006"]]},"page":"877-886","title":"What controls the population dynamics of the invasive thistle Carduus nutans in its native range?","type":"article-journal","volume":"43"},"uris":["http://www.mendeley.com/documents/?uuid=5ff7b08c-85c3-4600-b437-69e97dce5b3b"]},{"id":"ITEM-2","itemData":{"DOI":"10.1086/381041","ISSN":"00030147","PMID":"14970929","abstract":"In many annual plant populations, seeds may be dormant for several seasons before they germinate. Here, we investigate the consequences of both conditional (dispersed seeds cannot enter a dormant stage) and unconditional seed dormancy on the amount aid the distribution of neutral genetic diversity within and among populations. We present joint demographic and population genetics models for single and subdivided populations and derive the effective size and population differentiation at both local and metapopulation scales. We suggest that a Wahlund effect is unlikely to result from age structure alone. Furthermore, the differentiation among populations is decreased by the presence of seed banks. We also extend these models to describe monocarpic (semelparous) perennial life cycle, where the nonreproductive stages are vegetative rosettes instead of dormant seeds. The main difference between the models relies in the way the density-dependent regulation is acting. The effective size of monocarpic perennial species may be less than the census number of individuals, and among-population differentiation is always larger than in annual species. We discuss our results in the light of recent population genetics surveys of annual plants with seed banks.","author":[{"dropping-particle":"","family":"Vitalis","given":"Renaud","non-dropping-particle":"","parse-names":false,"suffix":""},{"dropping-particle":"","family":"Glémin","given":"Sylvain","non-dropping-particle":"","parse-names":false,"suffix":""},{"dropping-particle":"","family":"Olivieri","given":"Isabelle","non-dropping-particle":"","parse-names":false,"suffix":""}],"container-title":"American Naturalist","id":"ITEM-2","issue":"2","issued":{"date-parts":[["2004"]]},"page":"295-311","title":"When genes go to sleep: The population genetic consequences of seed dormancy and monocarpic perenniality","type":"article-journal","volume":"163"},"uris":["http://www.mendeley.com/documents/?uuid=b0edbb53-4790-48fb-86b0-f9db4dea74bf"]}],"mendeley":{"formattedCitation":"(Vitalis et al. 2004, Jongejans et al. 2006)","plainTextFormattedCitation":"(Vitalis et al. 2004, Jongejans et al. 2006)","previouslyFormattedCitation":"(Vitalis et al. 2004, Jongejans et al. 2006)"},"properties":{"noteIndex":0},"schema":"https://github.com/citation-style-language/schema/raw/master/csl-citation.json"}</w:instrText>
      </w:r>
      <w:r w:rsidR="008E0E0D">
        <w:rPr>
          <w:rFonts w:ascii="Times New Roman" w:hAnsi="Times New Roman" w:cs="Times New Roman"/>
          <w:color w:val="000000" w:themeColor="text1"/>
        </w:rPr>
        <w:fldChar w:fldCharType="separate"/>
      </w:r>
      <w:r w:rsidR="008E0E0D" w:rsidRPr="008E0E0D">
        <w:rPr>
          <w:rFonts w:ascii="Times New Roman" w:hAnsi="Times New Roman" w:cs="Times New Roman"/>
          <w:noProof/>
          <w:color w:val="000000" w:themeColor="text1"/>
        </w:rPr>
        <w:t>(Vitalis et al. 2004, Jongejans et al. 2006)</w:t>
      </w:r>
      <w:r w:rsidR="008E0E0D">
        <w:rPr>
          <w:rFonts w:ascii="Times New Roman" w:hAnsi="Times New Roman" w:cs="Times New Roman"/>
          <w:color w:val="000000" w:themeColor="text1"/>
        </w:rPr>
        <w:fldChar w:fldCharType="end"/>
      </w:r>
      <w:r w:rsidR="002C163F">
        <w:rPr>
          <w:rFonts w:ascii="Times New Roman" w:hAnsi="Times New Roman" w:cs="Times New Roman"/>
          <w:color w:val="000000" w:themeColor="text1"/>
        </w:rPr>
        <w:t xml:space="preserve">. They can be especially critical for monocarpic perennials that only flower once in their lifetime </w:t>
      </w:r>
      <w:r w:rsidR="002C163F">
        <w:rPr>
          <w:rFonts w:ascii="Times New Roman" w:hAnsi="Times New Roman" w:cs="Times New Roman"/>
          <w:color w:val="000000" w:themeColor="text1"/>
        </w:rPr>
        <w:fldChar w:fldCharType="begin" w:fldLock="1"/>
      </w:r>
      <w:r w:rsidR="00452E37">
        <w:rPr>
          <w:rFonts w:ascii="Times New Roman" w:hAnsi="Times New Roman" w:cs="Times New Roman"/>
          <w:color w:val="000000" w:themeColor="text1"/>
        </w:rPr>
        <w:instrText>ADDIN CSL_CITATION {"citationItems":[{"id":"ITEM-1","itemData":{"DOI":"10.1086/505762","ISBN":"0003-0147","ISSN":"0003-0147","PMID":"16874623","abstract":"We explore the effects of temporal variation in multiple demographic rates on the joint evolution of delayed reproduction and seed dormancy using integral projection models (IPMs). To do this, we extend the standard IPM to include a discrete state variable representing the number of seeds in the seed bank, density-dependent recruitment, and temporal variation in demography. Parameter estimates for Carlina vulgaris and Carduus nutans are obtained from long-term studies. Carlina is relatively long lived and has a short-lived seed bank, whereas most Carduus plants flower in their first year and the seed bank is long lived. Using the evolutionarily stable strategy (ESS) approach, we predict the observed flowering and germination strategies. There is excellent agreement between the predictions and the field observations. The effects of temporal variation on the joint ESS are partitioned into components arising from nonlinear averaging (systematic changes in the mean resulting from the interaction between variability and nonlinearity) and nonequilibrium dynamics (fluctuations in fitness caused by temporal variation). This shows that temporal variation can have substantial effects on the observed flowering and germination strategies and that covariance between demographic processes is important. We extend the models to include spatial population structure and assess the robustness of the results from the nonspatial models.","author":[{"dropping-particle":"","family":"Rees","given":"Mark","non-dropping-particle":"","parse-names":false,"suffix":""},{"dropping-particle":"","family":"Childs","given":"Dylan Z.","non-dropping-particle":"","parse-names":false,"suffix":""},{"dropping-particle":"","family":"Metcalf","given":"C. Jessica E.","non-dropping-particle":"","parse-names":false,"suffix":""},{"dropping-particle":"","family":"Rose","given":"Karen E.","non-dropping-particle":"","parse-names":false,"suffix":""},{"dropping-particle":"","family":"Sheppard","given":"Andy W","non-dropping-particle":"","parse-names":false,"suffix":""},{"dropping-particle":"","family":"Grubb","given":"Peter J","non-dropping-particle":"","parse-names":false,"suffix":""}],"container-title":"The American Naturalist","id":"ITEM-1","issue":"2","issued":{"date-parts":[["2006"]]},"page":"E53-E71","title":"Seed dormancy and delayed flowering in monocarpic plants: selective interactions in a stochastic environment.","type":"article-journal","volume":"168"},"uris":["http://www.mendeley.com/documents/?uuid=e60764e2-1671-4e86-abd1-49812285d6bb"]}],"mendeley":{"formattedCitation":"(Rees et al. 2006)","plainTextFormattedCitation":"(Rees et al. 2006)","previouslyFormattedCitation":"(Rees et al. 2006)"},"properties":{"noteIndex":0},"schema":"https://github.com/citation-style-language/schema/raw/master/csl-citation.json"}</w:instrText>
      </w:r>
      <w:r w:rsidR="002C163F">
        <w:rPr>
          <w:rFonts w:ascii="Times New Roman" w:hAnsi="Times New Roman" w:cs="Times New Roman"/>
          <w:color w:val="000000" w:themeColor="text1"/>
        </w:rPr>
        <w:fldChar w:fldCharType="separate"/>
      </w:r>
      <w:r w:rsidR="002C163F" w:rsidRPr="002C163F">
        <w:rPr>
          <w:rFonts w:ascii="Times New Roman" w:hAnsi="Times New Roman" w:cs="Times New Roman"/>
          <w:noProof/>
          <w:color w:val="000000" w:themeColor="text1"/>
        </w:rPr>
        <w:t>(Rees et al. 2006)</w:t>
      </w:r>
      <w:r w:rsidR="002C163F">
        <w:rPr>
          <w:rFonts w:ascii="Times New Roman" w:hAnsi="Times New Roman" w:cs="Times New Roman"/>
          <w:color w:val="000000" w:themeColor="text1"/>
        </w:rPr>
        <w:fldChar w:fldCharType="end"/>
      </w:r>
      <w:r w:rsidR="002C163F">
        <w:rPr>
          <w:rFonts w:ascii="Times New Roman" w:hAnsi="Times New Roman" w:cs="Times New Roman"/>
          <w:color w:val="000000" w:themeColor="text1"/>
        </w:rPr>
        <w:t>. If many plants reproduce in a year that initially seems favorable, but then experience conditions later in the season that limit seed production, a seedbank can rescue t</w:t>
      </w:r>
      <w:r w:rsidR="00452E37">
        <w:rPr>
          <w:rFonts w:ascii="Times New Roman" w:hAnsi="Times New Roman" w:cs="Times New Roman"/>
          <w:color w:val="000000" w:themeColor="text1"/>
        </w:rPr>
        <w:t xml:space="preserve">he population by providing a source of new recruits in the subsequent year. </w:t>
      </w:r>
      <w:r w:rsidR="009B5E49">
        <w:rPr>
          <w:rFonts w:ascii="Times New Roman" w:hAnsi="Times New Roman" w:cs="Times New Roman"/>
          <w:color w:val="000000" w:themeColor="text1"/>
        </w:rPr>
        <w:t xml:space="preserve">For these reasons, we expected that a soil seedbank is important for </w:t>
      </w:r>
      <w:r w:rsidR="009B5E49">
        <w:rPr>
          <w:rFonts w:ascii="Times New Roman" w:hAnsi="Times New Roman" w:cs="Times New Roman"/>
          <w:i/>
          <w:iCs/>
          <w:color w:val="000000" w:themeColor="text1"/>
        </w:rPr>
        <w:t>O. coloradensis</w:t>
      </w:r>
      <w:r w:rsidR="009B5E49">
        <w:rPr>
          <w:rFonts w:ascii="Times New Roman" w:hAnsi="Times New Roman" w:cs="Times New Roman"/>
          <w:color w:val="000000" w:themeColor="text1"/>
        </w:rPr>
        <w:t>.</w:t>
      </w:r>
      <w:r w:rsidR="00452E37">
        <w:rPr>
          <w:rFonts w:ascii="Times New Roman" w:hAnsi="Times New Roman" w:cs="Times New Roman"/>
          <w:color w:val="000000" w:themeColor="text1"/>
        </w:rPr>
        <w:t xml:space="preserve"> Seedbanks are often not included in population models because their parameters can be very difficult to estimate, but previous work shows that including them can significantly alter model outcomes </w:t>
      </w:r>
      <w:r w:rsidR="00452E37">
        <w:rPr>
          <w:rFonts w:ascii="Times New Roman" w:hAnsi="Times New Roman" w:cs="Times New Roman"/>
          <w:color w:val="000000" w:themeColor="text1"/>
        </w:rPr>
        <w:fldChar w:fldCharType="begin" w:fldLock="1"/>
      </w:r>
      <w:r w:rsidR="000A12FB">
        <w:rPr>
          <w:rFonts w:ascii="Times New Roman" w:hAnsi="Times New Roman" w:cs="Times New Roman"/>
          <w:color w:val="000000" w:themeColor="text1"/>
        </w:rPr>
        <w:instrText>ADDIN CSL_CITATION {"citationItems":[{"id":"ITEM-1","itemData":{"DOI":"10.1111/oik.03696","ISBN":"1600-0706","ISSN":"16000706","abstract":"Dormant life stages are often critical for population viability in stochastic environments, but accurate field data characterizing them are difficult to collect. Such limitations may translate into uncertainties in demographic parameters describing these stages, which then may propagate errors in the examination of population-level responses to environmental variation. Expanding on current methods, we 1) apply data-driven approaches to estimate parameter uncertainty in vital rates of dormant life stages and 2) test whether such estimates provide more robust inferences about population dynamics. We built integral projection models (IPMs) for a fire-adapted, carnivorous plant species using a Bayesian framework to estimate uncertainty in parameters of three vital rates of dormant seeds – seed-bank ingression, stasis and egression. We used stochastic population projections and elasticity analyses to quantify the relative sensitivity of the stochastic population growth rate (log λs) to changes in these vital rates at different fire return intervals. We then ran stochastic projections of log λs for 1000 posterior samples of the three seed-bank vital rates and assessed how strongly their parameter uncertainty propagated into uncertainty in estimates of log λs and the probability of quasi-extinction, Pq(t). Elasticity analyses indicated that changes in seed-bank stasis and egression had large effects on log λs across fire return intervals. In turn, uncertainty in the estimates of these two vital rates explained &gt; 50% of the variation in log λs estimates at several fire-return intervals. Inferences about population viability became less certain as the time between fires widened, with estimates of Pq(t) potentially &gt; 20% higher when considering parameter uncertainty. Our results suggest that, for species with dormant stages, where data is often limited, failing to account for parameter uncertainty in population models may result in incorrect interpretations of population viability.","author":[{"dropping-particle":"","family":"Paniw","given":"Maria","non-dropping-particle":"","parse-names":false,"suffix":""},{"dropping-particle":"","family":"Quintana-Ascencio","given":"Pedro F.","non-dropping-particle":"","parse-names":false,"suffix":""},{"dropping-particle":"","family":"Ojeda","given":"Fernando","non-dropping-particle":"","parse-names":false,"suffix":""},{"dropping-particle":"","family":"Salguero-Gómez","given":"Roberto","non-dropping-particle":"","parse-names":false,"suffix":""}],"container-title":"Oikos","id":"ITEM-1","issue":"6","issued":{"date-parts":[["2017"]]},"page":"900-909","title":"Accounting for uncertainty in dormant life stages in stochastic demographic models","type":"article-journal","volume":"126"},"uris":["http://www.mendeley.com/documents/?uuid=43ed3b29-94b8-4286-8d6a-e2b7763b671f"]},{"id":"ITEM-2","itemData":{"DOI":"10.1016/j.ecolmodel.2019.108723","ISSN":"03043800","abstract":"Information on individuals from all stages of life is crucial to explore their ecology, evolution and conservation biology. However, the life cycles of many species contain cryptic life stages that are difficult to detect and track over time and are therefore omitted from demographic models. One example is the dormant seed bank, an evolutionary bet-hedging mechanism that buffers plant populations in variable environments. To evaluate this methodological oversight, we conduct simulations to explore the effect of seed bank parameter uncertainties on demographic outputs such as the deterministic (λ1) and stochastic population growth rate (λS), and extinction probabilities of 12 plant species. We have used uninformed and informed priors for seed bank parameters based on literature estimates, and reconstructed published models in which the seed bank was excluded without justification. Trials on removing the seed stage from models (6 species) explored the worst-case scenario for ignoring the seed bank. Inclusion of a seed bank and demographic uncertainty in seed bank parameters have little impact on stable populations (λ1 ≈ 1) with high post-seedling survival. When populations deviate from stability or demonstrate temporal demographic variation, greater changes in λ1 and the range of possible growth rates caused by demographic uncertainty are observed. As expected, decreasing populations (λ1 &lt; 1) benefit from the inclusion of a seed bank through increases in the growth rate and extinction times, whereas increasing populations (λ1 &gt; 1) are slowed down. While germination estimates from the literature cannot accurately reflect those obtained in the field, they provide a starting point to assess the relative importance of a seed bank. The exclusion of the seed bank must be justified by confirming that dormancy is either non-existent or not important. Accounting for cryptic stages in demographic models will produce better informed management decisions for threatened or invasive species.","author":[{"dropping-particle":"","family":"Nguyen","given":"Vuong","non-dropping-particle":"","parse-names":false,"suffix":""},{"dropping-particle":"","family":"Buckley","given":"Yvonne M.","non-dropping-particle":"","parse-names":false,"suffix":""},{"dropping-particle":"","family":"Salguero-Gómez","given":"Roberto","non-dropping-particle":"","parse-names":false,"suffix":""},{"dropping-particle":"","family":"Wardle","given":"Glenda M.","non-dropping-particle":"","parse-names":false,"suffix":""}],"container-title":"Ecological Modelling","id":"ITEM-2","issue":"June","issued":{"date-parts":[["2019"]]},"title":"Consequences of neglecting cryptic life stages from demographic models","type":"article-journal","volume":"408"},"uris":["http://www.mendeley.com/documents/?uuid=f0b13044-6923-4f88-ad25-b8cd0271b9b4"]}],"mendeley":{"formattedCitation":"(Paniw et al. 2017, Nguyen et al. 2019)","plainTextFormattedCitation":"(Paniw et al. 2017, Nguyen et al. 2019)","previouslyFormattedCitation":"(Paniw et al. 2017, Nguyen et al. 2019)"},"properties":{"noteIndex":0},"schema":"https://github.com/citation-style-language/schema/raw/master/csl-citation.json"}</w:instrText>
      </w:r>
      <w:r w:rsidR="00452E37">
        <w:rPr>
          <w:rFonts w:ascii="Times New Roman" w:hAnsi="Times New Roman" w:cs="Times New Roman"/>
          <w:color w:val="000000" w:themeColor="text1"/>
        </w:rPr>
        <w:fldChar w:fldCharType="separate"/>
      </w:r>
      <w:r w:rsidR="00452E37" w:rsidRPr="00452E37">
        <w:rPr>
          <w:rFonts w:ascii="Times New Roman" w:hAnsi="Times New Roman" w:cs="Times New Roman"/>
          <w:noProof/>
          <w:color w:val="000000" w:themeColor="text1"/>
        </w:rPr>
        <w:t>(Paniw et al. 2017, Nguyen et al. 2019)</w:t>
      </w:r>
      <w:r w:rsidR="00452E37">
        <w:rPr>
          <w:rFonts w:ascii="Times New Roman" w:hAnsi="Times New Roman" w:cs="Times New Roman"/>
          <w:color w:val="000000" w:themeColor="text1"/>
        </w:rPr>
        <w:fldChar w:fldCharType="end"/>
      </w:r>
      <w:r w:rsidR="00452E37">
        <w:rPr>
          <w:rFonts w:ascii="Times New Roman" w:hAnsi="Times New Roman" w:cs="Times New Roman"/>
          <w:color w:val="000000" w:themeColor="text1"/>
        </w:rPr>
        <w:t xml:space="preserve">. We predicted that including a discrete seedbank state in IPMs would increase the projected </w:t>
      </w:r>
      <w:r w:rsidR="00452E37" w:rsidRPr="00057ADE">
        <w:rPr>
          <w:rFonts w:ascii="Times New Roman" w:eastAsia="HGSMinchoE" w:hAnsi="Times New Roman" w:cs="Times New Roman"/>
          <w:color w:val="000000" w:themeColor="text1"/>
        </w:rPr>
        <w:t>λ</w:t>
      </w:r>
      <w:r w:rsidR="00452E37">
        <w:rPr>
          <w:rFonts w:ascii="Times New Roman" w:eastAsia="HGSMinchoE" w:hAnsi="Times New Roman" w:cs="Times New Roman"/>
          <w:color w:val="000000" w:themeColor="text1"/>
        </w:rPr>
        <w:t xml:space="preserve"> for </w:t>
      </w:r>
      <w:r w:rsidR="00452E37">
        <w:rPr>
          <w:rFonts w:ascii="Times New Roman" w:eastAsia="HGSMinchoE" w:hAnsi="Times New Roman" w:cs="Times New Roman"/>
          <w:i/>
          <w:iCs/>
          <w:color w:val="000000" w:themeColor="text1"/>
        </w:rPr>
        <w:t>O. coloradensis</w:t>
      </w:r>
      <w:r w:rsidR="00452E37">
        <w:rPr>
          <w:rFonts w:ascii="Times New Roman" w:eastAsia="HGSMinchoE" w:hAnsi="Times New Roman" w:cs="Times New Roman"/>
          <w:color w:val="000000" w:themeColor="text1"/>
        </w:rPr>
        <w:t xml:space="preserve"> populations. </w:t>
      </w:r>
    </w:p>
    <w:p w14:paraId="11BD295F" w14:textId="13C0F4CA" w:rsidR="00057944" w:rsidRDefault="00452E37" w:rsidP="00CD3617">
      <w:pPr>
        <w:spacing w:line="480" w:lineRule="auto"/>
        <w:ind w:firstLine="720"/>
        <w:rPr>
          <w:rFonts w:ascii="Times New Roman" w:eastAsia="Times New Roman" w:hAnsi="Times New Roman" w:cs="Times New Roman"/>
          <w:color w:val="000000" w:themeColor="text1"/>
        </w:rPr>
      </w:pPr>
      <w:r>
        <w:rPr>
          <w:rFonts w:ascii="Times New Roman" w:hAnsi="Times New Roman" w:cs="Times New Roman"/>
          <w:color w:val="000000" w:themeColor="text1"/>
        </w:rPr>
        <w:t xml:space="preserve">Our second objective was to identify whether any of the </w:t>
      </w:r>
      <w:r w:rsidR="00DD7C4D">
        <w:rPr>
          <w:rFonts w:ascii="Times New Roman" w:hAnsi="Times New Roman" w:cs="Times New Roman"/>
          <w:color w:val="000000" w:themeColor="text1"/>
        </w:rPr>
        <w:t>five</w:t>
      </w:r>
      <w:r w:rsidR="007A55AB">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persistence mechanisms was acting to maintain </w:t>
      </w:r>
      <w:r>
        <w:rPr>
          <w:rFonts w:ascii="Times New Roman" w:hAnsi="Times New Roman" w:cs="Times New Roman"/>
          <w:i/>
          <w:iCs/>
          <w:color w:val="000000" w:themeColor="text1"/>
        </w:rPr>
        <w:t>O. coloradensis</w:t>
      </w:r>
      <w:r>
        <w:rPr>
          <w:rFonts w:ascii="Times New Roman" w:hAnsi="Times New Roman" w:cs="Times New Roman"/>
          <w:color w:val="000000" w:themeColor="text1"/>
        </w:rPr>
        <w:t xml:space="preserve"> populations. </w:t>
      </w:r>
      <w:r w:rsidR="00057944" w:rsidRPr="00A018BD">
        <w:rPr>
          <w:rFonts w:ascii="Times New Roman" w:eastAsia="Times New Roman" w:hAnsi="Times New Roman" w:cs="Times New Roman"/>
          <w:color w:val="000000" w:themeColor="text1"/>
        </w:rPr>
        <w:t>This species occurs in habitats that naturally experience frequent, highly</w:t>
      </w:r>
      <w:r w:rsidR="00DD7C4D">
        <w:rPr>
          <w:rFonts w:ascii="Times New Roman" w:eastAsia="Times New Roman" w:hAnsi="Times New Roman" w:cs="Times New Roman"/>
          <w:color w:val="000000" w:themeColor="text1"/>
        </w:rPr>
        <w:t xml:space="preserve"> </w:t>
      </w:r>
      <w:r w:rsidR="00057944" w:rsidRPr="00A018BD">
        <w:rPr>
          <w:rFonts w:ascii="Times New Roman" w:eastAsia="Times New Roman" w:hAnsi="Times New Roman" w:cs="Times New Roman"/>
          <w:color w:val="000000" w:themeColor="text1"/>
        </w:rPr>
        <w:t xml:space="preserve">localized disturbance, which means that some subpopulations of </w:t>
      </w:r>
      <w:r w:rsidR="00057944" w:rsidRPr="00FE0446">
        <w:rPr>
          <w:rFonts w:ascii="Times New Roman" w:eastAsia="Times New Roman" w:hAnsi="Times New Roman" w:cs="Times New Roman"/>
          <w:i/>
          <w:iCs/>
          <w:color w:val="000000" w:themeColor="text1"/>
        </w:rPr>
        <w:t>O. coloradensis</w:t>
      </w:r>
      <w:r w:rsidR="00057944" w:rsidRPr="00A018BD">
        <w:rPr>
          <w:rFonts w:ascii="Times New Roman" w:eastAsia="Times New Roman" w:hAnsi="Times New Roman" w:cs="Times New Roman"/>
          <w:color w:val="000000" w:themeColor="text1"/>
        </w:rPr>
        <w:t xml:space="preserve"> might be negatively affected by flood, for example, while other nearby populations are simultaneously thriving due to lack of disturbance. </w:t>
      </w:r>
      <w:r w:rsidR="00144D32">
        <w:rPr>
          <w:rFonts w:ascii="Times New Roman" w:eastAsia="Times New Roman" w:hAnsi="Times New Roman" w:cs="Times New Roman"/>
          <w:color w:val="000000" w:themeColor="text1"/>
        </w:rPr>
        <w:t xml:space="preserve">Additionally, previous matrix population models constructed for this species in the 1990s found substantial variation in lambda across space and time </w:t>
      </w:r>
      <w:r w:rsidR="00144D32">
        <w:rPr>
          <w:rFonts w:ascii="Times New Roman" w:eastAsia="Times New Roman" w:hAnsi="Times New Roman" w:cs="Times New Roman"/>
          <w:color w:val="000000" w:themeColor="text1"/>
        </w:rPr>
        <w:fldChar w:fldCharType="begin" w:fldLock="1"/>
      </w:r>
      <w:r w:rsidR="007867CE">
        <w:rPr>
          <w:rFonts w:ascii="Times New Roman" w:eastAsia="Times New Roman" w:hAnsi="Times New Roman" w:cs="Times New Roman"/>
          <w:color w:val="000000" w:themeColor="text1"/>
        </w:rPr>
        <w:instrText>ADDIN CSL_CITATION {"citationItems":[{"id":"ITEM-1","itemData":{"author":[{"dropping-particle":"","family":"Floyd","given":"Sandra K","non-dropping-particle":"","parse-names":false,"suffix":""},{"dropping-particle":"","family":"Ranker","given":"Tom A","non-dropping-particle":"","parse-names":false,"suffix":""}],"container-title":"International Journal of Plant Sciences","id":"ITEM-1","issue":"5","issued":{"date-parts":[["1998"]]},"page":"853-863","title":"Analysis of a Transition Matrix Model for Gaura neomexicana Ssp . coloradensis (Onagraceae) Reveals Spatial and Temporal Demographic Variability","type":"article-journal","volume":"159"},"uris":["http://www.mendeley.com/documents/?uuid=80eb8229-fbe2-4a1d-b73f-194040f32579"]}],"mendeley":{"formattedCitation":"(Floyd and Ranker 1998)","plainTextFormattedCitation":"(Floyd and Ranker 1998)","previouslyFormattedCitation":"(Floyd and Ranker 1998)"},"properties":{"noteIndex":0},"schema":"https://github.com/citation-style-language/schema/raw/master/csl-citation.json"}</w:instrText>
      </w:r>
      <w:r w:rsidR="00144D32">
        <w:rPr>
          <w:rFonts w:ascii="Times New Roman" w:eastAsia="Times New Roman" w:hAnsi="Times New Roman" w:cs="Times New Roman"/>
          <w:color w:val="000000" w:themeColor="text1"/>
        </w:rPr>
        <w:fldChar w:fldCharType="separate"/>
      </w:r>
      <w:r w:rsidR="00144D32" w:rsidRPr="00144D32">
        <w:rPr>
          <w:rFonts w:ascii="Times New Roman" w:eastAsia="Times New Roman" w:hAnsi="Times New Roman" w:cs="Times New Roman"/>
          <w:noProof/>
          <w:color w:val="000000" w:themeColor="text1"/>
        </w:rPr>
        <w:t>(Floyd and Ranker 1998)</w:t>
      </w:r>
      <w:r w:rsidR="00144D32">
        <w:rPr>
          <w:rFonts w:ascii="Times New Roman" w:eastAsia="Times New Roman" w:hAnsi="Times New Roman" w:cs="Times New Roman"/>
          <w:color w:val="000000" w:themeColor="text1"/>
        </w:rPr>
        <w:fldChar w:fldCharType="end"/>
      </w:r>
      <w:r w:rsidR="00144D32">
        <w:rPr>
          <w:rFonts w:ascii="Times New Roman" w:eastAsia="Times New Roman" w:hAnsi="Times New Roman" w:cs="Times New Roman"/>
          <w:color w:val="000000" w:themeColor="text1"/>
        </w:rPr>
        <w:t xml:space="preserve">. </w:t>
      </w:r>
      <w:r w:rsidR="00057944" w:rsidRPr="00A018BD">
        <w:rPr>
          <w:rFonts w:ascii="Times New Roman" w:eastAsia="Times New Roman" w:hAnsi="Times New Roman" w:cs="Times New Roman"/>
          <w:color w:val="000000" w:themeColor="text1"/>
        </w:rPr>
        <w:t>Th</w:t>
      </w:r>
      <w:r w:rsidR="00144D32">
        <w:rPr>
          <w:rFonts w:ascii="Times New Roman" w:eastAsia="Times New Roman" w:hAnsi="Times New Roman" w:cs="Times New Roman"/>
          <w:color w:val="000000" w:themeColor="text1"/>
        </w:rPr>
        <w:t>e</w:t>
      </w:r>
      <w:r w:rsidR="00057944" w:rsidRPr="00A018BD">
        <w:rPr>
          <w:rFonts w:ascii="Times New Roman" w:eastAsia="Times New Roman" w:hAnsi="Times New Roman" w:cs="Times New Roman"/>
          <w:color w:val="000000" w:themeColor="text1"/>
        </w:rPr>
        <w:t xml:space="preserve"> population-wide pattern of asynchronous disturbance also could make source-sink dynamics important. We also have evidence of large fluctuations in the number of plants within subpopulations</w:t>
      </w:r>
      <w:r w:rsidR="00C770D9">
        <w:rPr>
          <w:rFonts w:ascii="Times New Roman" w:eastAsia="Times New Roman" w:hAnsi="Times New Roman" w:cs="Times New Roman"/>
          <w:color w:val="000000" w:themeColor="text1"/>
        </w:rPr>
        <w:t xml:space="preserve"> </w:t>
      </w:r>
      <w:r w:rsidR="00144D32">
        <w:rPr>
          <w:rFonts w:ascii="Times New Roman" w:eastAsia="Times New Roman" w:hAnsi="Times New Roman" w:cs="Times New Roman"/>
          <w:color w:val="000000" w:themeColor="text1"/>
        </w:rPr>
        <w:t xml:space="preserve"> </w:t>
      </w:r>
      <w:r w:rsidR="00C770D9">
        <w:rPr>
          <w:rFonts w:ascii="Times New Roman" w:eastAsia="Times New Roman" w:hAnsi="Times New Roman" w:cs="Times New Roman"/>
          <w:color w:val="000000" w:themeColor="text1"/>
        </w:rPr>
        <w:fldChar w:fldCharType="begin" w:fldLock="1"/>
      </w:r>
      <w:r w:rsidR="00A34290">
        <w:rPr>
          <w:rFonts w:ascii="Times New Roman" w:eastAsia="Times New Roman" w:hAnsi="Times New Roman" w:cs="Times New Roman"/>
          <w:color w:val="000000" w:themeColor="text1"/>
        </w:rPr>
        <w:instrText>ADDIN CSL_CITATION {"citationItems":[{"id":"ITEM-1","itemData":{"author":[{"dropping-particle":"","family":"Heidel","given":"Bonnie","non-dropping-particle":"","parse-names":false,"suffix":""},{"dropping-particle":"","family":"Tuthill","given":"Dorothy","non-dropping-particle":"","parse-names":false,"suffix":""},{"dropping-particle":"","family":"Wallace","given":"Zach","non-dropping-particle":"","parse-names":false,"suffix":""}],"id":"ITEM-1","issued":{"date-parts":[["2021"]]},"publisher-place":"Laramie, WY","title":"33-Year Population Trends of Colorado Butterfly Plant (Oenothera Coloradensis; Onagraceae), a Short-Lived Riparian Species on F. E. Warren Air Force Base, Laramie County, Wyoming","type":"report"},"uris":["http://www.mendeley.com/documents/?uuid=544a6398-b097-4e84-bc87-f1ad56b3bea1"]}],"mendeley":{"formattedCitation":"(Heidel et al. 2021)","plainTextFormattedCitation":"(Heidel et al. 2021)","previouslyFormattedCitation":"(Heidel et al. 2021)"},"properties":{"noteIndex":0},"schema":"https://github.com/citation-style-language/schema/raw/master/csl-citation.json"}</w:instrText>
      </w:r>
      <w:r w:rsidR="00C770D9">
        <w:rPr>
          <w:rFonts w:ascii="Times New Roman" w:eastAsia="Times New Roman" w:hAnsi="Times New Roman" w:cs="Times New Roman"/>
          <w:color w:val="000000" w:themeColor="text1"/>
        </w:rPr>
        <w:fldChar w:fldCharType="separate"/>
      </w:r>
      <w:r w:rsidR="00C770D9" w:rsidRPr="00C770D9">
        <w:rPr>
          <w:rFonts w:ascii="Times New Roman" w:eastAsia="Times New Roman" w:hAnsi="Times New Roman" w:cs="Times New Roman"/>
          <w:noProof/>
          <w:color w:val="000000" w:themeColor="text1"/>
        </w:rPr>
        <w:t>(Heidel et al. 2021)</w:t>
      </w:r>
      <w:r w:rsidR="00C770D9">
        <w:rPr>
          <w:rFonts w:ascii="Times New Roman" w:eastAsia="Times New Roman" w:hAnsi="Times New Roman" w:cs="Times New Roman"/>
          <w:color w:val="000000" w:themeColor="text1"/>
        </w:rPr>
        <w:fldChar w:fldCharType="end"/>
      </w:r>
      <w:r w:rsidR="00057944" w:rsidRPr="00A018BD">
        <w:rPr>
          <w:rFonts w:ascii="Times New Roman" w:eastAsia="Times New Roman" w:hAnsi="Times New Roman" w:cs="Times New Roman"/>
          <w:color w:val="000000" w:themeColor="text1"/>
        </w:rPr>
        <w:t xml:space="preserve">. </w:t>
      </w:r>
      <w:r w:rsidR="00DD117C">
        <w:rPr>
          <w:rFonts w:ascii="Times New Roman" w:hAnsi="Times New Roman" w:cs="Times New Roman"/>
          <w:color w:val="000000" w:themeColor="text1"/>
        </w:rPr>
        <w:t xml:space="preserve">Therefore, we predicted that </w:t>
      </w:r>
      <w:commentRangeStart w:id="8"/>
      <w:commentRangeStart w:id="9"/>
      <w:r w:rsidR="00DD117C">
        <w:rPr>
          <w:rFonts w:ascii="Times New Roman" w:eastAsia="Times New Roman" w:hAnsi="Times New Roman" w:cs="Times New Roman"/>
          <w:color w:val="000000" w:themeColor="text1"/>
        </w:rPr>
        <w:t>d</w:t>
      </w:r>
      <w:r w:rsidR="00DD117C" w:rsidRPr="00A018BD">
        <w:rPr>
          <w:rFonts w:ascii="Times New Roman" w:eastAsia="Times New Roman" w:hAnsi="Times New Roman" w:cs="Times New Roman"/>
          <w:color w:val="000000" w:themeColor="text1"/>
        </w:rPr>
        <w:t>ensity dependence</w:t>
      </w:r>
      <w:commentRangeEnd w:id="8"/>
      <w:r w:rsidR="00F36D0D">
        <w:rPr>
          <w:rStyle w:val="CommentReference"/>
        </w:rPr>
        <w:commentReference w:id="8"/>
      </w:r>
      <w:commentRangeEnd w:id="9"/>
      <w:r w:rsidR="00997106">
        <w:rPr>
          <w:rStyle w:val="CommentReference"/>
        </w:rPr>
        <w:commentReference w:id="9"/>
      </w:r>
      <w:r w:rsidR="00DD117C" w:rsidRPr="00A018BD">
        <w:rPr>
          <w:rFonts w:ascii="Times New Roman" w:eastAsia="Times New Roman" w:hAnsi="Times New Roman" w:cs="Times New Roman"/>
          <w:color w:val="000000" w:themeColor="text1"/>
        </w:rPr>
        <w:t>, small-scale source-sink dynamics and asynchronous responses between subpopulation</w:t>
      </w:r>
      <w:r w:rsidR="00DD117C">
        <w:rPr>
          <w:rFonts w:ascii="Times New Roman" w:eastAsia="Times New Roman" w:hAnsi="Times New Roman" w:cs="Times New Roman"/>
          <w:color w:val="000000" w:themeColor="text1"/>
        </w:rPr>
        <w:t xml:space="preserve">s would be important mechanisms of persistence for </w:t>
      </w:r>
      <w:r w:rsidR="00DD117C">
        <w:rPr>
          <w:rFonts w:ascii="Times New Roman" w:hAnsi="Times New Roman" w:cs="Times New Roman"/>
          <w:i/>
          <w:iCs/>
          <w:color w:val="000000" w:themeColor="text1"/>
        </w:rPr>
        <w:t>O. coloradensis</w:t>
      </w:r>
      <w:r w:rsidR="00DD117C">
        <w:rPr>
          <w:rFonts w:ascii="Times New Roman" w:eastAsia="Times New Roman" w:hAnsi="Times New Roman" w:cs="Times New Roman"/>
          <w:color w:val="000000" w:themeColor="text1"/>
        </w:rPr>
        <w:t>.</w:t>
      </w:r>
    </w:p>
    <w:p w14:paraId="0A489121" w14:textId="40B8F348" w:rsidR="004F6FFC" w:rsidRDefault="00CD3617" w:rsidP="00CD3617">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 xml:space="preserve">Our final objective was to </w:t>
      </w:r>
      <w:r w:rsidR="006F6517">
        <w:rPr>
          <w:rFonts w:ascii="Times New Roman" w:eastAsia="Times New Roman" w:hAnsi="Times New Roman" w:cs="Times New Roman"/>
          <w:color w:val="000000" w:themeColor="text1"/>
        </w:rPr>
        <w:t xml:space="preserve">estimate whether the FEWAFB and Soapstone prairie </w:t>
      </w:r>
      <w:r w:rsidR="006F6517">
        <w:rPr>
          <w:rFonts w:ascii="Times New Roman" w:eastAsia="Times New Roman" w:hAnsi="Times New Roman" w:cs="Times New Roman"/>
          <w:i/>
          <w:color w:val="000000" w:themeColor="text1"/>
        </w:rPr>
        <w:t xml:space="preserve">O. coloradensis </w:t>
      </w:r>
      <w:r w:rsidR="006F6517">
        <w:rPr>
          <w:rFonts w:ascii="Times New Roman" w:eastAsia="Times New Roman" w:hAnsi="Times New Roman" w:cs="Times New Roman"/>
          <w:iCs/>
          <w:color w:val="000000" w:themeColor="text1"/>
        </w:rPr>
        <w:t xml:space="preserve">populations will persist into the future. We </w:t>
      </w:r>
      <w:r w:rsidR="006F6517">
        <w:rPr>
          <w:rFonts w:ascii="Times New Roman" w:eastAsia="Times New Roman" w:hAnsi="Times New Roman" w:cs="Times New Roman"/>
          <w:color w:val="000000" w:themeColor="text1"/>
        </w:rPr>
        <w:t>used IPMs for each population to simulate their trajectory 100 years into the future under two different climate scenarios,</w:t>
      </w:r>
      <w:r w:rsidR="00407ACA">
        <w:rPr>
          <w:rFonts w:ascii="Times New Roman" w:eastAsia="Times New Roman" w:hAnsi="Times New Roman" w:cs="Times New Roman"/>
          <w:color w:val="000000" w:themeColor="text1"/>
        </w:rPr>
        <w:t xml:space="preserve"> one based on climate conditions during our demographic study, </w:t>
      </w:r>
      <w:commentRangeStart w:id="10"/>
      <w:commentRangeStart w:id="11"/>
      <w:r w:rsidR="00407ACA">
        <w:rPr>
          <w:rFonts w:ascii="Times New Roman" w:eastAsia="Times New Roman" w:hAnsi="Times New Roman" w:cs="Times New Roman"/>
          <w:color w:val="000000" w:themeColor="text1"/>
        </w:rPr>
        <w:t>and another simulating hotter and drier conditions</w:t>
      </w:r>
      <w:commentRangeEnd w:id="10"/>
      <w:r w:rsidR="00F36D0D">
        <w:rPr>
          <w:rStyle w:val="CommentReference"/>
        </w:rPr>
        <w:commentReference w:id="10"/>
      </w:r>
      <w:commentRangeEnd w:id="11"/>
      <w:r w:rsidR="00997106">
        <w:rPr>
          <w:rStyle w:val="CommentReference"/>
        </w:rPr>
        <w:commentReference w:id="11"/>
      </w:r>
      <w:r w:rsidR="00407ACA">
        <w:rPr>
          <w:rFonts w:ascii="Times New Roman" w:eastAsia="Times New Roman" w:hAnsi="Times New Roman" w:cs="Times New Roman"/>
          <w:color w:val="000000" w:themeColor="text1"/>
        </w:rPr>
        <w:t>. These simulations all</w:t>
      </w:r>
      <w:r w:rsidR="006F6517">
        <w:rPr>
          <w:rFonts w:ascii="Times New Roman" w:eastAsia="Times New Roman" w:hAnsi="Times New Roman" w:cs="Times New Roman"/>
          <w:color w:val="000000" w:themeColor="text1"/>
        </w:rPr>
        <w:t xml:space="preserve"> included the effects of density dependence and demographic and environmental stochasticity. The US Fish and Wildlife service delisting of this species </w:t>
      </w:r>
      <w:r w:rsidR="00407ACA">
        <w:rPr>
          <w:rFonts w:ascii="Times New Roman" w:eastAsia="Times New Roman" w:hAnsi="Times New Roman" w:cs="Times New Roman"/>
          <w:color w:val="000000" w:themeColor="text1"/>
        </w:rPr>
        <w:t xml:space="preserve">was based on a positive viability outlook, and suggests that the </w:t>
      </w:r>
      <w:r w:rsidR="000A12FB">
        <w:rPr>
          <w:rFonts w:ascii="Times New Roman" w:eastAsia="Times New Roman" w:hAnsi="Times New Roman" w:cs="Times New Roman"/>
          <w:color w:val="000000" w:themeColor="text1"/>
        </w:rPr>
        <w:t xml:space="preserve">rapid decline in population sizes that prompted the initial listing decision was actually the downward portion of a sinusoidal pattern of population growth common in density-dependent species, rather than a true long-term decline in population size </w:t>
      </w:r>
      <w:r w:rsidR="000A12FB">
        <w:rPr>
          <w:rFonts w:ascii="Times New Roman" w:eastAsia="Times New Roman" w:hAnsi="Times New Roman" w:cs="Times New Roman"/>
          <w:color w:val="000000" w:themeColor="text1"/>
        </w:rPr>
        <w:fldChar w:fldCharType="begin" w:fldLock="1"/>
      </w:r>
      <w:r w:rsidR="004D2807">
        <w:rPr>
          <w:rFonts w:ascii="Times New Roman" w:eastAsia="Times New Roman" w:hAnsi="Times New Roman" w:cs="Times New Roman"/>
          <w:color w:val="000000" w:themeColor="text1"/>
        </w:rPr>
        <w:instrText>ADDIN CSL_CITATION {"citationItems":[{"id":"ITEM-1","itemData":{"author":[{"dropping-particle":"","family":"Everson","given":"Margaret E","non-dropping-particle":"","parse-names":false,"suffix":""}],"container-title":"Federal Register: The Daily Journal of the United States","id":"ITEM-1","issue":"214","issued":{"date-parts":[["2019"]]},"page":"59570-59588","title":"Endangered and Threatened Wildlife and Plants; Removing Oenothera coloradensis (Colorado Butterfly Plant) From the Federal List of Endangered and Threatened Plants","type":"article-journal","volume":"84"},"uris":["http://www.mendeley.com/documents/?uuid=276c0e49-951d-42c8-9236-8953e9ac06a0"]}],"mendeley":{"formattedCitation":"(Everson 2019)","plainTextFormattedCitation":"(Everson 2019)","previouslyFormattedCitation":"(Everson 2019)"},"properties":{"noteIndex":0},"schema":"https://github.com/citation-style-language/schema/raw/master/csl-citation.json"}</w:instrText>
      </w:r>
      <w:r w:rsidR="000A12FB">
        <w:rPr>
          <w:rFonts w:ascii="Times New Roman" w:eastAsia="Times New Roman" w:hAnsi="Times New Roman" w:cs="Times New Roman"/>
          <w:color w:val="000000" w:themeColor="text1"/>
        </w:rPr>
        <w:fldChar w:fldCharType="separate"/>
      </w:r>
      <w:r w:rsidR="000A12FB" w:rsidRPr="000A12FB">
        <w:rPr>
          <w:rFonts w:ascii="Times New Roman" w:eastAsia="Times New Roman" w:hAnsi="Times New Roman" w:cs="Times New Roman"/>
          <w:noProof/>
          <w:color w:val="000000" w:themeColor="text1"/>
        </w:rPr>
        <w:t>(Everson 2019)</w:t>
      </w:r>
      <w:r w:rsidR="000A12FB">
        <w:rPr>
          <w:rFonts w:ascii="Times New Roman" w:eastAsia="Times New Roman" w:hAnsi="Times New Roman" w:cs="Times New Roman"/>
          <w:color w:val="000000" w:themeColor="text1"/>
        </w:rPr>
        <w:fldChar w:fldCharType="end"/>
      </w:r>
      <w:r w:rsidR="000A12FB">
        <w:rPr>
          <w:rFonts w:ascii="Times New Roman" w:eastAsia="Times New Roman" w:hAnsi="Times New Roman" w:cs="Times New Roman"/>
          <w:color w:val="000000" w:themeColor="text1"/>
        </w:rPr>
        <w:t xml:space="preserve">. We expected that simulations of </w:t>
      </w:r>
      <w:r w:rsidR="000A12FB">
        <w:rPr>
          <w:rFonts w:ascii="Times New Roman" w:eastAsia="Times New Roman" w:hAnsi="Times New Roman" w:cs="Times New Roman"/>
          <w:i/>
          <w:iCs/>
          <w:color w:val="000000" w:themeColor="text1"/>
        </w:rPr>
        <w:t xml:space="preserve">O. </w:t>
      </w:r>
      <w:r w:rsidR="000A12FB" w:rsidRPr="000A12FB">
        <w:rPr>
          <w:rFonts w:ascii="Times New Roman" w:eastAsia="Times New Roman" w:hAnsi="Times New Roman" w:cs="Times New Roman"/>
          <w:i/>
          <w:iCs/>
          <w:color w:val="000000" w:themeColor="text1"/>
        </w:rPr>
        <w:t>coloradensis</w:t>
      </w:r>
      <w:r w:rsidR="000A12FB">
        <w:rPr>
          <w:rFonts w:ascii="Times New Roman" w:eastAsia="Times New Roman" w:hAnsi="Times New Roman" w:cs="Times New Roman"/>
          <w:color w:val="000000" w:themeColor="text1"/>
        </w:rPr>
        <w:t xml:space="preserve"> </w:t>
      </w:r>
      <w:r w:rsidR="000A12FB" w:rsidRPr="000A12FB">
        <w:rPr>
          <w:rFonts w:ascii="Times New Roman" w:eastAsia="Times New Roman" w:hAnsi="Times New Roman" w:cs="Times New Roman"/>
          <w:color w:val="000000" w:themeColor="text1"/>
        </w:rPr>
        <w:t>population</w:t>
      </w:r>
      <w:r w:rsidR="000A12FB">
        <w:rPr>
          <w:rFonts w:ascii="Times New Roman" w:eastAsia="Times New Roman" w:hAnsi="Times New Roman" w:cs="Times New Roman"/>
          <w:color w:val="000000" w:themeColor="text1"/>
        </w:rPr>
        <w:t xml:space="preserve"> growth over time </w:t>
      </w:r>
      <w:r w:rsidR="00A06F6A">
        <w:rPr>
          <w:rFonts w:ascii="Times New Roman" w:eastAsia="Times New Roman" w:hAnsi="Times New Roman" w:cs="Times New Roman"/>
          <w:color w:val="000000" w:themeColor="text1"/>
        </w:rPr>
        <w:t xml:space="preserve">generally </w:t>
      </w:r>
      <w:r w:rsidR="000A12FB">
        <w:rPr>
          <w:rFonts w:ascii="Times New Roman" w:eastAsia="Times New Roman" w:hAnsi="Times New Roman" w:cs="Times New Roman"/>
          <w:color w:val="000000" w:themeColor="text1"/>
        </w:rPr>
        <w:t>would support this conclusion</w:t>
      </w:r>
      <w:r w:rsidR="00A06F6A">
        <w:rPr>
          <w:rFonts w:ascii="Times New Roman" w:eastAsia="Times New Roman" w:hAnsi="Times New Roman" w:cs="Times New Roman"/>
          <w:color w:val="000000" w:themeColor="text1"/>
        </w:rPr>
        <w:t>, since observed growth rates during demographic monitoring were positive. We expected that hotter and drier conditions would decrease simulated population growth rate, since this species appears to prefer wet habitats that are more common with higher precipitation and lower evapotranspiration.</w:t>
      </w:r>
    </w:p>
    <w:p w14:paraId="7E823C89" w14:textId="77777777" w:rsidR="004F6FFC" w:rsidRDefault="004F6FFC" w:rsidP="004F6FFC">
      <w:pPr>
        <w:spacing w:line="480" w:lineRule="auto"/>
        <w:ind w:firstLine="720"/>
        <w:rPr>
          <w:rFonts w:ascii="Times New Roman" w:eastAsia="Times New Roman" w:hAnsi="Times New Roman" w:cs="Times New Roman"/>
          <w:color w:val="000000" w:themeColor="text1"/>
        </w:rPr>
      </w:pPr>
    </w:p>
    <w:p w14:paraId="5CA29EA0" w14:textId="4F13C4B9" w:rsidR="00A94FCE" w:rsidRPr="00A018BD" w:rsidRDefault="00A40CBD" w:rsidP="002A6DF5">
      <w:pPr>
        <w:spacing w:line="480" w:lineRule="auto"/>
        <w:rPr>
          <w:rFonts w:ascii="Times New Roman" w:hAnsi="Times New Roman" w:cs="Times New Roman"/>
          <w:b/>
          <w:bCs/>
          <w:color w:val="000000" w:themeColor="text1"/>
        </w:rPr>
      </w:pPr>
      <w:r w:rsidRPr="00A018BD">
        <w:rPr>
          <w:rFonts w:ascii="Times New Roman" w:hAnsi="Times New Roman" w:cs="Times New Roman"/>
          <w:b/>
          <w:bCs/>
          <w:color w:val="000000" w:themeColor="text1"/>
        </w:rPr>
        <w:t>Methods</w:t>
      </w:r>
    </w:p>
    <w:p w14:paraId="31FC4972" w14:textId="6E5D392D" w:rsidR="009E40E7" w:rsidRPr="00A018BD" w:rsidRDefault="00E03687" w:rsidP="00FA480A">
      <w:pPr>
        <w:spacing w:line="480" w:lineRule="auto"/>
        <w:ind w:firstLine="360"/>
        <w:rPr>
          <w:rFonts w:ascii="Times New Roman" w:hAnsi="Times New Roman" w:cs="Times New Roman"/>
          <w:i/>
          <w:iCs/>
          <w:color w:val="000000" w:themeColor="text1"/>
        </w:rPr>
      </w:pPr>
      <w:r w:rsidRPr="00A018BD">
        <w:rPr>
          <w:rFonts w:ascii="Times New Roman" w:hAnsi="Times New Roman" w:cs="Times New Roman"/>
          <w:i/>
          <w:iCs/>
          <w:color w:val="000000" w:themeColor="text1"/>
        </w:rPr>
        <w:t>Species description</w:t>
      </w:r>
      <w:r w:rsidR="00C378AF" w:rsidRPr="00A018BD">
        <w:rPr>
          <w:rFonts w:ascii="Times New Roman" w:hAnsi="Times New Roman" w:cs="Times New Roman"/>
          <w:i/>
          <w:iCs/>
          <w:color w:val="000000" w:themeColor="text1"/>
        </w:rPr>
        <w:t xml:space="preserve">: </w:t>
      </w:r>
      <w:r w:rsidR="009E40E7" w:rsidRPr="00A018BD">
        <w:rPr>
          <w:rFonts w:ascii="Times New Roman" w:hAnsi="Times New Roman" w:cs="Times New Roman"/>
          <w:i/>
          <w:iCs/>
          <w:color w:val="000000" w:themeColor="text1"/>
        </w:rPr>
        <w:t>Oenothera coloradensis</w:t>
      </w:r>
      <w:r w:rsidR="009E40E7" w:rsidRPr="00A018BD">
        <w:rPr>
          <w:rFonts w:ascii="Times New Roman" w:hAnsi="Times New Roman" w:cs="Times New Roman"/>
          <w:color w:val="000000" w:themeColor="text1"/>
        </w:rPr>
        <w:t xml:space="preserve">, formerly </w:t>
      </w:r>
      <w:r w:rsidR="009E40E7" w:rsidRPr="00A018BD">
        <w:rPr>
          <w:rFonts w:ascii="Times New Roman" w:hAnsi="Times New Roman" w:cs="Times New Roman"/>
          <w:i/>
          <w:iCs/>
          <w:color w:val="000000" w:themeColor="text1"/>
        </w:rPr>
        <w:t>Gaura neomexicana spp. coloradensis</w:t>
      </w:r>
      <w:r w:rsidR="0089406E" w:rsidRPr="00A018BD">
        <w:rPr>
          <w:rFonts w:ascii="Times New Roman" w:hAnsi="Times New Roman" w:cs="Times New Roman"/>
          <w:i/>
          <w:iCs/>
          <w:color w:val="000000" w:themeColor="text1"/>
        </w:rPr>
        <w:t xml:space="preserve"> </w:t>
      </w:r>
      <w:r w:rsidR="0089406E" w:rsidRPr="00A018BD">
        <w:rPr>
          <w:rFonts w:ascii="Times New Roman" w:hAnsi="Times New Roman" w:cs="Times New Roman"/>
          <w:i/>
          <w:iCs/>
          <w:color w:val="000000" w:themeColor="text1"/>
        </w:rPr>
        <w:fldChar w:fldCharType="begin" w:fldLock="1"/>
      </w:r>
      <w:r w:rsidR="00143F37" w:rsidRPr="00A018BD">
        <w:rPr>
          <w:rFonts w:ascii="Times New Roman" w:hAnsi="Times New Roman" w:cs="Times New Roman"/>
          <w:i/>
          <w:iCs/>
          <w:color w:val="000000" w:themeColor="text1"/>
        </w:rPr>
        <w:instrText>ADDIN CSL_CITATION {"citationItems":[{"id":"ITEM-1","itemData":{"ISBN":"0-912861-83-5","ISSN":"0737-8211","abstract":"Recent molecular phylogenetic analyses in the plant family Onagraceae support the need for revisions in the family classification. In this paper we briefly survey the history of generic and suprageneric clas- sification in Onagraceae, summarize our knowledge of the morphological and molecular variation in the family in a phylogenetic context, and propose a revised classification that reflects that phylogeny.We include a species- level synopsis of the family, incorporating all nomenclatural changes and combinations but not full species-level synonymy. We provide descriptions of all taxa recognized for the first time, as well as tribes, genera, sections, subsections, and series. In this treatment, we recognize 22 genera in the family, subdivided into two subfamilies, subfam. Ludwigioideae (only Ludwigia) and subfam. Onagroideae (the other genera), and the latter into six tribes, two with only one genus each, three with two genera each, and one (tribe Onagreae) with 13 genera. Chro- mosome numbers and breeding system information are summarized, as is the geographical and ecological dis- tribution of each taxon. For each group we list the included taxa. Many changes involve the tribe Onagreae, from which we have segregated Gongylocarpus as its own tribe, sister to the tribes Epilobieae and Onagreae, and within which we propose changes in the delimitation of Camissonia and Oenothera. Camissonia as currently de- fined is broadly paraphyletic; our new classification recognizes nine generic lineages (Camissonia, Camisso- niopsis, Chylismia, Chylismiella, Eremothera, Eulobus, Holmgrenia, Taraxia, and Tetrapteron), which in part form a grade at the base of Oenothera. Each of these lineages is well-supported by morphological and molecu- lar data. In contrast, molecular and morphological data both suggest the need to broaden the delimitation of Oenothera to include Calylophus, Gaura, and Stenosiphon. This redefined Oenothera, strongly supported by molecular data, is marked by at least two morphological synapomorphies: the presence of an indusium on the style, and a lobed or peltate stigma. We summarize these new generic alignments and review the morphological characters used to diagnose all tribes, genera, and sections. New taxa recognized include subfamilies Ludwigioideae and Onagroideae, two genera (Camissoniopsis and Holmgrenia), three sections (Epilobium sect. Macrocarpa, Oenothera sect. Leucocoryne, and O. sect. Xan- thocoryne), and one subspecies (O. macrocar…","author":[{"dropping-particle":"","family":"Wagner","given":"Warren L","non-dropping-particle":"","parse-names":false,"suffix":""},{"dropping-particle":"","family":"Hoch","given":"Peter C","non-dropping-particle":"","parse-names":false,"suffix":""},{"dropping-particle":"","family":"Raven","given":"Peter H","non-dropping-particle":"","parse-names":false,"suffix":""}],"container-title":"Systematic Botany Monographs","id":"ITEM-1","issued":{"date-parts":[["2007","4"]]},"publisher":"The American Society of Plant Taxonomists","title":"Revised Classification of the Onagraceae","type":"book","volume":"83"},"uris":["http://www.mendeley.com/documents/?uuid=b1858453-6b8a-4fc3-a15c-2e709408f7f1"]}],"mendeley":{"formattedCitation":"(Wagner et al. 2007)","plainTextFormattedCitation":"(Wagner et al. 2007)","previouslyFormattedCitation":"(Wagner et al. 2007)"},"properties":{"noteIndex":0},"schema":"https://github.com/citation-style-language/schema/raw/master/csl-citation.json"}</w:instrText>
      </w:r>
      <w:r w:rsidR="0089406E" w:rsidRPr="00A018BD">
        <w:rPr>
          <w:rFonts w:ascii="Times New Roman" w:hAnsi="Times New Roman" w:cs="Times New Roman"/>
          <w:i/>
          <w:iCs/>
          <w:color w:val="000000" w:themeColor="text1"/>
        </w:rPr>
        <w:fldChar w:fldCharType="separate"/>
      </w:r>
      <w:r w:rsidR="0002340D" w:rsidRPr="00A018BD">
        <w:rPr>
          <w:rFonts w:ascii="Times New Roman" w:hAnsi="Times New Roman" w:cs="Times New Roman"/>
          <w:iCs/>
          <w:noProof/>
          <w:color w:val="000000" w:themeColor="text1"/>
        </w:rPr>
        <w:t>(Wagner et al. 2007)</w:t>
      </w:r>
      <w:r w:rsidR="0089406E" w:rsidRPr="00A018BD">
        <w:rPr>
          <w:rFonts w:ascii="Times New Roman" w:hAnsi="Times New Roman" w:cs="Times New Roman"/>
          <w:i/>
          <w:iCs/>
          <w:color w:val="000000" w:themeColor="text1"/>
        </w:rPr>
        <w:fldChar w:fldCharType="end"/>
      </w:r>
      <w:r w:rsidR="009E40E7" w:rsidRPr="00A018BD">
        <w:rPr>
          <w:rFonts w:ascii="Times New Roman" w:hAnsi="Times New Roman" w:cs="Times New Roman"/>
          <w:color w:val="000000" w:themeColor="text1"/>
        </w:rPr>
        <w:t>, is an herbaceous</w:t>
      </w:r>
      <w:r w:rsidR="00FD494A" w:rsidRPr="00A018BD">
        <w:rPr>
          <w:rFonts w:ascii="Times New Roman" w:hAnsi="Times New Roman" w:cs="Times New Roman"/>
          <w:color w:val="000000" w:themeColor="text1"/>
        </w:rPr>
        <w:t xml:space="preserve">, monocarpic perennial </w:t>
      </w:r>
      <w:r w:rsidR="009E40E7" w:rsidRPr="00A018BD">
        <w:rPr>
          <w:rFonts w:ascii="Times New Roman" w:hAnsi="Times New Roman" w:cs="Times New Roman"/>
          <w:color w:val="000000" w:themeColor="text1"/>
        </w:rPr>
        <w:t>plant</w:t>
      </w:r>
      <w:r w:rsidR="00FD494A" w:rsidRPr="00A018BD">
        <w:rPr>
          <w:rFonts w:ascii="Times New Roman" w:hAnsi="Times New Roman" w:cs="Times New Roman"/>
          <w:color w:val="000000" w:themeColor="text1"/>
        </w:rPr>
        <w:t xml:space="preserve"> </w:t>
      </w:r>
      <w:r w:rsidR="009E40E7" w:rsidRPr="00A018BD">
        <w:rPr>
          <w:rFonts w:ascii="Times New Roman" w:hAnsi="Times New Roman" w:cs="Times New Roman"/>
          <w:color w:val="000000" w:themeColor="text1"/>
        </w:rPr>
        <w:t>in the Onagraceae family.</w:t>
      </w:r>
      <w:r w:rsidR="00FD494A" w:rsidRPr="00A018BD">
        <w:rPr>
          <w:rFonts w:ascii="Times New Roman" w:hAnsi="Times New Roman" w:cs="Times New Roman"/>
          <w:color w:val="000000" w:themeColor="text1"/>
        </w:rPr>
        <w:t xml:space="preserve"> </w:t>
      </w:r>
      <w:r w:rsidR="008657EA" w:rsidRPr="00A018BD">
        <w:rPr>
          <w:rFonts w:ascii="Times New Roman" w:hAnsi="Times New Roman" w:cs="Times New Roman"/>
          <w:color w:val="000000" w:themeColor="text1"/>
        </w:rPr>
        <w:t>Non-reproductive plants consist of</w:t>
      </w:r>
      <w:r w:rsidR="00407542" w:rsidRPr="00A018BD">
        <w:rPr>
          <w:rFonts w:ascii="Times New Roman" w:hAnsi="Times New Roman" w:cs="Times New Roman"/>
          <w:color w:val="000000" w:themeColor="text1"/>
        </w:rPr>
        <w:t xml:space="preserve"> a rosette of basal leaves</w:t>
      </w:r>
      <w:r w:rsidR="008657EA" w:rsidRPr="00A018BD">
        <w:rPr>
          <w:rFonts w:ascii="Times New Roman" w:hAnsi="Times New Roman" w:cs="Times New Roman"/>
          <w:color w:val="000000" w:themeColor="text1"/>
        </w:rPr>
        <w:t xml:space="preserve"> with a fleshy taproot.</w:t>
      </w:r>
      <w:r w:rsidR="00407542" w:rsidRPr="00A018BD">
        <w:rPr>
          <w:rFonts w:ascii="Times New Roman" w:hAnsi="Times New Roman" w:cs="Times New Roman"/>
          <w:color w:val="000000" w:themeColor="text1"/>
        </w:rPr>
        <w:t xml:space="preserve"> </w:t>
      </w:r>
      <w:r w:rsidR="008657EA" w:rsidRPr="00A018BD">
        <w:rPr>
          <w:rFonts w:ascii="Times New Roman" w:hAnsi="Times New Roman" w:cs="Times New Roman"/>
          <w:color w:val="000000" w:themeColor="text1"/>
        </w:rPr>
        <w:t>Flowering typically occurs around four years of age, when plants</w:t>
      </w:r>
      <w:r w:rsidR="00407542" w:rsidRPr="00A018BD">
        <w:rPr>
          <w:rFonts w:ascii="Times New Roman" w:hAnsi="Times New Roman" w:cs="Times New Roman"/>
          <w:color w:val="000000" w:themeColor="text1"/>
        </w:rPr>
        <w:t xml:space="preserve"> send up a stalk between 10 and 30 cm tall that bears flowers and fruits. </w:t>
      </w:r>
      <w:r w:rsidR="00FD494A" w:rsidRPr="00A018BD">
        <w:rPr>
          <w:rFonts w:ascii="Times New Roman" w:hAnsi="Times New Roman" w:cs="Times New Roman"/>
          <w:color w:val="000000" w:themeColor="text1"/>
        </w:rPr>
        <w:t>Plants almost always die after flowering</w:t>
      </w:r>
      <w:r w:rsidR="00E056F7">
        <w:rPr>
          <w:rFonts w:ascii="Times New Roman" w:hAnsi="Times New Roman" w:cs="Times New Roman"/>
          <w:color w:val="000000" w:themeColor="text1"/>
        </w:rPr>
        <w:t xml:space="preserve">—93% of the time in populations we observed. </w:t>
      </w:r>
      <w:r w:rsidR="00B8204B" w:rsidRPr="00A018BD">
        <w:rPr>
          <w:rFonts w:ascii="Times New Roman" w:hAnsi="Times New Roman" w:cs="Times New Roman"/>
          <w:color w:val="000000" w:themeColor="text1"/>
        </w:rPr>
        <w:t xml:space="preserve">Seeds are contained within small, </w:t>
      </w:r>
      <w:r w:rsidR="00B8204B" w:rsidRPr="00A018BD">
        <w:rPr>
          <w:rFonts w:ascii="Times New Roman" w:hAnsi="Times New Roman" w:cs="Times New Roman"/>
          <w:color w:val="000000" w:themeColor="text1"/>
        </w:rPr>
        <w:lastRenderedPageBreak/>
        <w:t xml:space="preserve">woody, indehiscent capsules that contain two to five seeds each </w:t>
      </w:r>
      <w:r w:rsidR="00B8204B"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{"citationItems":[{"id":"ITEM-1","itemData":{"DOI":"10.1111/j.1526-100X.2005.00002.x","ISSN":"10612971","abstract":"Management of riparian vegetation is difficult because these communities are frequently impacted by herbivores, invasive weeds, and altered hydrologic regimes. Multiple and intertwined factors affecting rare species recruitment are particularly difficult to identify. Gaura neomexicana ssp. coloradensis Munz (Gaura) is a short-lived perennial forb endemic to riparian areas in mixed-grass prairies of Wyoming, Nebraska, and Colorado, U.S.A. It became a federally listed threatened species in October 2000. Because the species is a recruitment-limited monocarpic perennial, we studied the effects of six capsule-collection dates, a 2-month cool-moist stratification, 24-hr leaching, and 24-hr imbibition on Gaura seedling emergence.Seedling emergence did not vary with collection date. Capsules collected from Gaura plants grown at the Bridger Plant Materials Center in Montana exhibited greater emergence than capsules harvested from endemic populations near Cheyenne, Wyoming, suggesting that maternal plant growing conditions impact dormancy. Because cool-moist stratification enhanced seedling emergence of Gaura and leaching did not, sufficient moisture during cool temperatures may be more critical than leaching of germination inhibitors as might occur with normal stream flows. Spring flooding may enhance Gaura recruitment by increasing the availability of riparian sites that are inundated during periods of cool temperatures. If so, hydrologic and climatic regimes must be considered in restoring the unique conditions needed for germination of this rare riparian endemic. © 2005 Society for Ecological Restoration International.","author":[{"dropping-particle":"","family":"Burgess","given":"Leah M.","non-dropping-particle":"","parse-names":false,"suffix":""},{"dropping-particle":"","family":"Hild","given":"Ann L.","non-dropping-particle":"","parse-names":false,"suffix":""},{"dropping-particle":"","family":"Shaw","given":"Nancy L.","non-dropping-particle":"","parse-names":false,"suffix":""}],"container-title":"Restoration Ecology","id":"ITEM-1","issue":"1","issued":{"date-parts":[["2005"]]},"page":"8-14","title":"Capsule treatments to enhance seedling emergence of Gaura neomexicana ssp. coloradensis","type":"article-journal","volume":"13"},"uris":["http://www.mendeley.com/documents/?uuid=2b39aef7-1a8e-4536-afcd-2e1f53292270"]}],"mendeley":{"formattedCitation":"(Burgess et al. 2005)","plainTextFormattedCitation":"(Burgess et al. 2005)","previouslyFormattedCitation":"(Burgess et al. 2005)"},"properties":{"noteIndex":0},"schema":"https://github.com/citation-style-language/schema/raw/master/csl-citation.json"}</w:instrText>
      </w:r>
      <w:r w:rsidR="00B8204B"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(Burgess et al. 2005)</w:t>
      </w:r>
      <w:r w:rsidR="00B8204B" w:rsidRPr="00A018BD">
        <w:rPr>
          <w:rFonts w:ascii="Times New Roman" w:hAnsi="Times New Roman" w:cs="Times New Roman"/>
          <w:color w:val="000000" w:themeColor="text1"/>
        </w:rPr>
        <w:fldChar w:fldCharType="end"/>
      </w:r>
      <w:r w:rsidR="00B8204B" w:rsidRPr="00A018BD">
        <w:rPr>
          <w:rFonts w:ascii="Times New Roman" w:hAnsi="Times New Roman" w:cs="Times New Roman"/>
          <w:color w:val="000000" w:themeColor="text1"/>
        </w:rPr>
        <w:t xml:space="preserve">. A single adult plant can produce more than 500 capsules. </w:t>
      </w:r>
      <w:r w:rsidR="002001C0" w:rsidRPr="00A018BD">
        <w:rPr>
          <w:rFonts w:ascii="Times New Roman" w:hAnsi="Times New Roman" w:cs="Times New Roman"/>
          <w:color w:val="000000" w:themeColor="text1"/>
        </w:rPr>
        <w:t>This species does not reproduce vegetatively,</w:t>
      </w:r>
      <w:r w:rsidR="007C078F" w:rsidRPr="00A018BD">
        <w:rPr>
          <w:rFonts w:ascii="Times New Roman" w:hAnsi="Times New Roman" w:cs="Times New Roman"/>
          <w:color w:val="000000" w:themeColor="text1"/>
        </w:rPr>
        <w:t xml:space="preserve"> although seeds typically germinate near the base of the parent plant</w:t>
      </w:r>
      <w:r w:rsidR="00C51AD3" w:rsidRPr="00A018BD">
        <w:rPr>
          <w:rFonts w:ascii="Times New Roman" w:hAnsi="Times New Roman" w:cs="Times New Roman"/>
          <w:color w:val="000000" w:themeColor="text1"/>
        </w:rPr>
        <w:t>,</w:t>
      </w:r>
      <w:r w:rsidR="002001C0" w:rsidRPr="00A018BD">
        <w:rPr>
          <w:rFonts w:ascii="Times New Roman" w:hAnsi="Times New Roman" w:cs="Times New Roman"/>
          <w:color w:val="000000" w:themeColor="text1"/>
        </w:rPr>
        <w:t xml:space="preserve"> </w:t>
      </w:r>
      <w:r w:rsidR="001934D4" w:rsidRPr="00A018BD">
        <w:rPr>
          <w:rFonts w:ascii="Times New Roman" w:hAnsi="Times New Roman" w:cs="Times New Roman"/>
          <w:color w:val="000000" w:themeColor="text1"/>
        </w:rPr>
        <w:t xml:space="preserve">which often </w:t>
      </w:r>
      <w:r w:rsidR="00C51AD3" w:rsidRPr="00A018BD">
        <w:rPr>
          <w:rFonts w:ascii="Times New Roman" w:hAnsi="Times New Roman" w:cs="Times New Roman"/>
          <w:color w:val="000000" w:themeColor="text1"/>
        </w:rPr>
        <w:t>results in</w:t>
      </w:r>
      <w:r w:rsidR="007C078F" w:rsidRPr="00A018BD">
        <w:rPr>
          <w:rFonts w:ascii="Times New Roman" w:hAnsi="Times New Roman" w:cs="Times New Roman"/>
          <w:color w:val="000000" w:themeColor="text1"/>
        </w:rPr>
        <w:t xml:space="preserve"> dense clumps o</w:t>
      </w:r>
      <w:r w:rsidR="001934D4" w:rsidRPr="00A018BD">
        <w:rPr>
          <w:rFonts w:ascii="Times New Roman" w:hAnsi="Times New Roman" w:cs="Times New Roman"/>
          <w:color w:val="000000" w:themeColor="text1"/>
        </w:rPr>
        <w:t xml:space="preserve">f </w:t>
      </w:r>
      <w:r w:rsidR="00B7076D">
        <w:rPr>
          <w:rFonts w:ascii="Times New Roman" w:hAnsi="Times New Roman" w:cs="Times New Roman"/>
          <w:color w:val="000000" w:themeColor="text1"/>
        </w:rPr>
        <w:t>vegetative</w:t>
      </w:r>
      <w:r w:rsidR="00B7076D" w:rsidRPr="00A018BD">
        <w:rPr>
          <w:rFonts w:ascii="Times New Roman" w:hAnsi="Times New Roman" w:cs="Times New Roman"/>
          <w:color w:val="000000" w:themeColor="text1"/>
        </w:rPr>
        <w:t xml:space="preserve"> </w:t>
      </w:r>
      <w:r w:rsidR="001934D4" w:rsidRPr="00A018BD">
        <w:rPr>
          <w:rFonts w:ascii="Times New Roman" w:hAnsi="Times New Roman" w:cs="Times New Roman"/>
          <w:color w:val="000000" w:themeColor="text1"/>
        </w:rPr>
        <w:t xml:space="preserve">individuals </w:t>
      </w:r>
      <w:r w:rsidR="001934D4"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author":[{"dropping-particle":"","family":"Heidel","given":"Bonnie","non-dropping-particle":"","parse-names":false,"suffix":""},{"dropping-particle":"","family":"Tuthill","given":"Dorothy","non-dropping-particle":"","parse-names":false,"suffix":""},{"dropping-particle":"","family":"Wallace","given":"Zach","non-dropping-particle":"","parse-names":false,"suffix":""}],"id":"ITEM-1","issued":{"date-parts":[["2021"]]},"publisher-place":"Laramie, WY","title":"33-Year Population Trends of Colorado Butterfly Plant (Oenothera Coloradensis; Onagraceae), a Short-Lived Riparian Species on F. E. Warren Air Force Base, Laramie County, Wyoming","type":"report"},"uris":["http://www.mendeley.com/documents/?uuid=544a6398-b097-4e84-bc87-f1ad56b3bea1"]}],"mendeley":{"formattedCitation":"(Heidel et al. 2021)","plainTextFormattedCitation":"(Heidel et al. 2021)","previouslyFormattedCitation":"(Heidel et al. 2021)"},"properties":{"noteIndex":0},"schema":"https://github.com/citation-style-language/schema/raw/master/csl-citation.json"}</w:instrText>
      </w:r>
      <w:r w:rsidR="001934D4"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(Heidel et al. 2021)</w:t>
      </w:r>
      <w:r w:rsidR="001934D4" w:rsidRPr="00A018BD">
        <w:rPr>
          <w:rFonts w:ascii="Times New Roman" w:hAnsi="Times New Roman" w:cs="Times New Roman"/>
          <w:color w:val="000000" w:themeColor="text1"/>
        </w:rPr>
        <w:fldChar w:fldCharType="end"/>
      </w:r>
      <w:r w:rsidR="001934D4" w:rsidRPr="00A018BD">
        <w:rPr>
          <w:rFonts w:ascii="Times New Roman" w:hAnsi="Times New Roman" w:cs="Times New Roman"/>
          <w:color w:val="000000" w:themeColor="text1"/>
        </w:rPr>
        <w:t>.</w:t>
      </w:r>
      <w:r w:rsidR="00797162" w:rsidRPr="00A018BD">
        <w:rPr>
          <w:rFonts w:ascii="Times New Roman" w:hAnsi="Times New Roman" w:cs="Times New Roman"/>
          <w:color w:val="000000" w:themeColor="text1"/>
        </w:rPr>
        <w:t xml:space="preserve"> </w:t>
      </w:r>
      <w:r w:rsidR="00407542" w:rsidRPr="00A018BD">
        <w:rPr>
          <w:rFonts w:ascii="Times New Roman" w:hAnsi="Times New Roman" w:cs="Times New Roman"/>
          <w:i/>
          <w:iCs/>
          <w:color w:val="000000" w:themeColor="text1"/>
        </w:rPr>
        <w:t>O. coloradensis</w:t>
      </w:r>
      <w:r w:rsidR="00407542" w:rsidRPr="00A018BD">
        <w:rPr>
          <w:rFonts w:ascii="Times New Roman" w:hAnsi="Times New Roman" w:cs="Times New Roman"/>
          <w:color w:val="000000" w:themeColor="text1"/>
        </w:rPr>
        <w:t xml:space="preserve"> has no known specialist pollinators or seed dispersers</w:t>
      </w:r>
      <w:r w:rsidR="00167B60">
        <w:rPr>
          <w:rFonts w:ascii="Times New Roman" w:hAnsi="Times New Roman" w:cs="Times New Roman"/>
          <w:color w:val="000000" w:themeColor="text1"/>
        </w:rPr>
        <w:t xml:space="preserve"> </w:t>
      </w:r>
      <w:r w:rsidR="00167B60">
        <w:rPr>
          <w:rFonts w:ascii="Times New Roman" w:hAnsi="Times New Roman" w:cs="Times New Roman"/>
          <w:color w:val="000000" w:themeColor="text1"/>
        </w:rPr>
        <w:fldChar w:fldCharType="begin" w:fldLock="1"/>
      </w:r>
      <w:r w:rsidR="00ED2863">
        <w:rPr>
          <w:rFonts w:ascii="Times New Roman" w:hAnsi="Times New Roman" w:cs="Times New Roman"/>
          <w:color w:val="000000" w:themeColor="text1"/>
        </w:rPr>
        <w:instrText>ADDIN CSL_CITATION {"citationItems":[{"id":"ITEM-1","itemData":{"author":[{"dropping-particle":"","family":"Heidel","given":"Bonnie","non-dropping-particle":"","parse-names":false,"suffix":""},{"dropping-particle":"","family":"Tuthill","given":"Dorothy","non-dropping-particle":"","parse-names":false,"suffix":""},{"dropping-particle":"","family":"Wallace","given":"Zach","non-dropping-particle":"","parse-names":false,"suffix":""}],"id":"ITEM-1","issued":{"date-parts":[["2021"]]},"publisher-place":"Laramie, WY","title":"33-Year Population Trends of Colorado Butterfly Plant (Oenothera Coloradensis; Onagraceae), a Short-Lived Riparian Species on F. E. Warren Air Force Base, Laramie County, Wyoming","type":"report"},"uris":["http://www.mendeley.com/documents/?uuid=544a6398-b097-4e84-bc87-f1ad56b3bea1"]},{"id":"ITEM-2","itemData":{"author":[{"dropping-particle":"","family":"Floyd","given":"Sandra K","non-dropping-particle":"","parse-names":false,"suffix":""},{"dropping-particle":"","family":"Ranker","given":"Tom A","non-dropping-particle":"","parse-names":false,"suffix":""}],"container-title":"International Journal of Plant Sciences","id":"ITEM-2","issue":"5","issued":{"date-parts":[["1998"]]},"page":"853-863","title":"Analysis of a Transition Matrix Model for Gaura neomexicana Ssp . coloradensis (Onagraceae) Reveals Spatial and Temporal Demographic Variability","type":"article-journal","volume":"159"},"uris":["http://www.mendeley.com/documents/?uuid=80eb8229-fbe2-4a1d-b73f-194040f32579"]}],"mendeley":{"formattedCitation":"(Floyd and Ranker 1998, Heidel et al. 2021)","plainTextFormattedCitation":"(Floyd and Ranker 1998, Heidel et al. 2021)","previouslyFormattedCitation":"(Floyd and Ranker 1998, Heidel et al. 2021)"},"properties":{"noteIndex":0},"schema":"https://github.com/citation-style-language/schema/raw/master/csl-citation.json"}</w:instrText>
      </w:r>
      <w:r w:rsidR="00167B60">
        <w:rPr>
          <w:rFonts w:ascii="Times New Roman" w:hAnsi="Times New Roman" w:cs="Times New Roman"/>
          <w:color w:val="000000" w:themeColor="text1"/>
        </w:rPr>
        <w:fldChar w:fldCharType="separate"/>
      </w:r>
      <w:r w:rsidR="00167B60" w:rsidRPr="00167B60">
        <w:rPr>
          <w:rFonts w:ascii="Times New Roman" w:hAnsi="Times New Roman" w:cs="Times New Roman"/>
          <w:noProof/>
          <w:color w:val="000000" w:themeColor="text1"/>
        </w:rPr>
        <w:t>(Floyd and Ranker 1998, Heidel et al. 2021)</w:t>
      </w:r>
      <w:r w:rsidR="00167B60">
        <w:rPr>
          <w:rFonts w:ascii="Times New Roman" w:hAnsi="Times New Roman" w:cs="Times New Roman"/>
          <w:color w:val="000000" w:themeColor="text1"/>
        </w:rPr>
        <w:fldChar w:fldCharType="end"/>
      </w:r>
      <w:r w:rsidR="00407542" w:rsidRPr="00A018BD">
        <w:rPr>
          <w:rFonts w:ascii="Times New Roman" w:hAnsi="Times New Roman" w:cs="Times New Roman"/>
          <w:color w:val="000000" w:themeColor="text1"/>
        </w:rPr>
        <w:t xml:space="preserve">.  </w:t>
      </w:r>
    </w:p>
    <w:p w14:paraId="2ADB698E" w14:textId="180CEF1C" w:rsidR="00B8204B" w:rsidRPr="00A018BD" w:rsidRDefault="008657EA" w:rsidP="00B8204B">
      <w:pPr>
        <w:spacing w:line="480" w:lineRule="auto"/>
        <w:ind w:firstLine="360"/>
        <w:rPr>
          <w:rFonts w:ascii="Times New Roman" w:hAnsi="Times New Roman" w:cs="Times New Roman"/>
          <w:color w:val="000000" w:themeColor="text1"/>
        </w:rPr>
      </w:pPr>
      <w:r w:rsidRPr="00A018BD">
        <w:rPr>
          <w:rFonts w:ascii="Times New Roman" w:hAnsi="Times New Roman" w:cs="Times New Roman"/>
          <w:color w:val="000000" w:themeColor="text1"/>
        </w:rPr>
        <w:t xml:space="preserve">Previous work </w:t>
      </w:r>
      <w:r w:rsidR="000C17BA" w:rsidRPr="00A018BD">
        <w:rPr>
          <w:rFonts w:ascii="Times New Roman" w:hAnsi="Times New Roman" w:cs="Times New Roman"/>
          <w:color w:val="000000" w:themeColor="text1"/>
        </w:rPr>
        <w:t xml:space="preserve">established that </w:t>
      </w:r>
      <w:r w:rsidR="000C17BA" w:rsidRPr="00A018BD">
        <w:rPr>
          <w:rFonts w:ascii="Times New Roman" w:hAnsi="Times New Roman" w:cs="Times New Roman"/>
          <w:i/>
          <w:iCs/>
          <w:color w:val="000000" w:themeColor="text1"/>
        </w:rPr>
        <w:t>O. coloradensis</w:t>
      </w:r>
      <w:r w:rsidR="000C17BA" w:rsidRPr="00A018BD">
        <w:rPr>
          <w:rFonts w:ascii="Times New Roman" w:hAnsi="Times New Roman" w:cs="Times New Roman"/>
          <w:color w:val="000000" w:themeColor="text1"/>
        </w:rPr>
        <w:t xml:space="preserve"> population growth rate is particularly</w:t>
      </w:r>
      <w:r w:rsidRPr="00A018BD">
        <w:rPr>
          <w:rFonts w:ascii="Times New Roman" w:hAnsi="Times New Roman" w:cs="Times New Roman"/>
          <w:color w:val="000000" w:themeColor="text1"/>
        </w:rPr>
        <w:t xml:space="preserve"> </w:t>
      </w:r>
      <w:r w:rsidR="000C17BA" w:rsidRPr="00A018BD">
        <w:rPr>
          <w:rFonts w:ascii="Times New Roman" w:hAnsi="Times New Roman" w:cs="Times New Roman"/>
          <w:color w:val="000000" w:themeColor="text1"/>
        </w:rPr>
        <w:t xml:space="preserve">impacted by recruitment of individuals to the small rosette, or seedling, stage </w:t>
      </w:r>
      <w:r w:rsidR="000C17BA"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{"citationItems":[{"id":"ITEM-1","itemData":{"author":[{"dropping-particle":"","family":"Floyd","given":"Sandra K","non-dropping-particle":"","parse-names":false,"suffix":""},{"dropping-particle":"","family":"Ranker","given":"Tom A","non-dropping-particle":"","parse-names":false,"suffix":""}],"container-title":"International Journal of Plant Sciences","id":"ITEM-1","issue":"5","issued":{"date-parts":[["1998"]]},"page":"853-863","title":"Analysis of a Transition Matrix Model for Gaura neomexicana Ssp . coloradensis (Onagraceae) Reveals Spatial and Temporal Demographic Variability","type":"article-journal","volume":"159"},"uris":["http://www.mendeley.com/documents/?uuid=80eb8229-fbe2-4a1d-b73f-194040f32579"]}],"mendeley":{"formattedCitation":"(Floyd and Ranker 1998)","plainTextFormattedCitation":"(Floyd and Ranker 1998)","previouslyFormattedCitation":"(Floyd and Ranker 1998)"},"properties":{"noteIndex":0},"schema":"https://github.com/citation-style-language/schema/raw/master/csl-citation.json"}</w:instrText>
      </w:r>
      <w:r w:rsidR="000C17BA"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(Floyd and Ranker 1998)</w:t>
      </w:r>
      <w:r w:rsidR="000C17BA" w:rsidRPr="00A018BD">
        <w:rPr>
          <w:rFonts w:ascii="Times New Roman" w:hAnsi="Times New Roman" w:cs="Times New Roman"/>
          <w:color w:val="000000" w:themeColor="text1"/>
        </w:rPr>
        <w:fldChar w:fldCharType="end"/>
      </w:r>
      <w:r w:rsidR="000C17BA" w:rsidRPr="00A018BD">
        <w:rPr>
          <w:rFonts w:ascii="Times New Roman" w:hAnsi="Times New Roman" w:cs="Times New Roman"/>
          <w:color w:val="000000" w:themeColor="text1"/>
        </w:rPr>
        <w:t>.</w:t>
      </w:r>
      <w:r w:rsidR="001637DC" w:rsidRPr="00A018BD">
        <w:rPr>
          <w:rFonts w:ascii="Times New Roman" w:hAnsi="Times New Roman" w:cs="Times New Roman"/>
          <w:color w:val="000000" w:themeColor="text1"/>
        </w:rPr>
        <w:t xml:space="preserve"> Seedling recruitment increases when non-</w:t>
      </w:r>
      <w:r w:rsidR="001637DC" w:rsidRPr="00A018BD">
        <w:rPr>
          <w:rFonts w:ascii="Times New Roman" w:hAnsi="Times New Roman" w:cs="Times New Roman"/>
          <w:i/>
          <w:iCs/>
          <w:color w:val="000000" w:themeColor="text1"/>
        </w:rPr>
        <w:t>O. coloradensis</w:t>
      </w:r>
      <w:r w:rsidR="001637DC" w:rsidRPr="00A018BD">
        <w:rPr>
          <w:rFonts w:ascii="Times New Roman" w:hAnsi="Times New Roman" w:cs="Times New Roman"/>
          <w:color w:val="000000" w:themeColor="text1"/>
        </w:rPr>
        <w:t xml:space="preserve"> biomass is removed, indicating that surrounding grasses and forbs </w:t>
      </w:r>
      <w:r w:rsidR="007137C7" w:rsidRPr="00A018BD">
        <w:rPr>
          <w:rFonts w:ascii="Times New Roman" w:hAnsi="Times New Roman" w:cs="Times New Roman"/>
          <w:color w:val="000000" w:themeColor="text1"/>
        </w:rPr>
        <w:t>outcompete or shade-out seedlings</w:t>
      </w:r>
      <w:r w:rsidR="001637DC" w:rsidRPr="00A018BD">
        <w:rPr>
          <w:rFonts w:ascii="Times New Roman" w:hAnsi="Times New Roman" w:cs="Times New Roman"/>
          <w:color w:val="000000" w:themeColor="text1"/>
        </w:rPr>
        <w:t xml:space="preserve"> </w:t>
      </w:r>
      <w:r w:rsidR="001637DC"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{"citationItems":[{"id":"ITEM-1","itemData":{"DOI":"10.1046/j.1526-100X.2002.10113.x","ISSN":"10612971","abstract":"Gaura neomexicana subsp. coloradensis Munz (Onagraceae), (Colorado butterfly plant), a short-lived perennial forb, became listed as a threatened species by the U.S. Fish and Wildlife Service in October 2000 because of its small global range and population size. This endemic subspecies consists of only 18 extant populations within southeastern Wyoming, southwestern Nebraska, and northeastern Colorado. Wyoming occurences are on private land with the exception of three occurrences on F.E. Warren Air Force Base, near Cheyenne. Gaura neomexicana subsp. coloradensis may be displaced by many competitors, including Cirsium arvense (L.) Scop. (Canada thistle), an invasive, noxious weed. In June 1998, three G. neomexicana subsp. coloradensis populations were examined for rosette establishment in the presence of and after removal of associated species. The four study treatments removed: (1) Cirsium arvense, (2) grass and forb canopy and associated litter, (3) grass and forb canopy, litter, and C. arvense, and (4) no removal of associated plant species (control). Mature G. neomexicana subsp. coloradensis plants were evaluated for height, number of leaves, and capsule production. The mature plant characteristics monitored in 1998 were not good indicators of subsequent G. neomexicana subsp. coloradensis rosette densities in the following spring. Recruitment was assessed by counting new rosettes in the fall 1999. Although both G. neomexicana subsp. coloradensis and the exotic C. arvense have comparable habitat, removal of C. arvense did not increase G. neomexicana subsp. coloradensis vegetative growth, seed capsule production, or rosette density. Removal of other forbs, grass, and litter, however, increased G. neomexicana subsp. coloradensis rosette density in the following two years, indicating that canopy removal of associated species can enhance rosette establishment of this rare native. The accumulation of dense vegetative cover and litter associated with the absence of herbivory and fire may contribute to the decline of rare species in rich riparian habitats. Return of herbivory and fire in mesic sites to reduce standing biomass accumulations should be considered in restoring recruitment potential to rare monocarpic species.","author":[{"dropping-particle":"","family":"Munk","given":"Linda M.","non-dropping-particle":"","parse-names":false,"suffix":""},{"dropping-particle":"","family":"Hild","given":"Ann L.","non-dropping-particle":"","parse-names":false,"suffix":""},{"dropping-particle":"","family":"Whitson","given":"Thomas D.","non-dropping-particle":"","parse-names":false,"suffix":""}],"container-title":"Restoration Ecology","id":"ITEM-1","issue":"1","issued":{"date-parts":[["2002"]]},"page":"122-128","title":"Rosette recruitment of a rare endemic forb (Gaura neomexicana subsp. coloradensis) with canopy removal of associated species","type":"article-journal","volume":"10"},"uris":["http://www.mendeley.com/documents/?uuid=53ef2059-5906-4ea1-abd4-f561e2d90f75"]}],"mendeley":{"formattedCitation":"(Munk et al. 2002)","plainTextFormattedCitation":"(Munk et al. 2002)","previouslyFormattedCitation":"(Munk et al. 2002)"},"properties":{"noteIndex":0},"schema":"https://github.com/citation-style-language/schema/raw/master/csl-citation.json"}</w:instrText>
      </w:r>
      <w:r w:rsidR="001637DC"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(Munk et al. 2002)</w:t>
      </w:r>
      <w:r w:rsidR="001637DC" w:rsidRPr="00A018BD">
        <w:rPr>
          <w:rFonts w:ascii="Times New Roman" w:hAnsi="Times New Roman" w:cs="Times New Roman"/>
          <w:color w:val="000000" w:themeColor="text1"/>
        </w:rPr>
        <w:fldChar w:fldCharType="end"/>
      </w:r>
      <w:r w:rsidR="001637DC" w:rsidRPr="00A018BD">
        <w:rPr>
          <w:rFonts w:ascii="Times New Roman" w:hAnsi="Times New Roman" w:cs="Times New Roman"/>
          <w:color w:val="000000" w:themeColor="text1"/>
        </w:rPr>
        <w:t>.</w:t>
      </w:r>
      <w:r w:rsidR="00B8204B" w:rsidRPr="00A018BD">
        <w:rPr>
          <w:rFonts w:ascii="Times New Roman" w:hAnsi="Times New Roman" w:cs="Times New Roman"/>
          <w:color w:val="000000" w:themeColor="text1"/>
        </w:rPr>
        <w:t xml:space="preserve"> Previous work also suggests that seedbanks are important for this species, since years of high seedling density are not necessarily preceded by years of high rates of flowering and seed production </w:t>
      </w:r>
      <w:r w:rsidR="00B8204B"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{"citationItems":[{"id":"ITEM-1","itemData":{"DOI":"10.1046/j.1526-100X.2002.10113.x","ISSN":"10612971","abstract":"Gaura neomexicana subsp. coloradensis Munz (Onagraceae), (Colorado butterfly plant), a short-lived perennial forb, became listed as a threatened species by the U.S. Fish and Wildlife Service in October 2000 because of its small global range and population size. This endemic subspecies consists of only 18 extant populations within southeastern Wyoming, southwestern Nebraska, and northeastern Colorado. Wyoming occurences are on private land with the exception of three occurrences on F.E. Warren Air Force Base, near Cheyenne. Gaura neomexicana subsp. coloradensis may be displaced by many competitors, including Cirsium arvense (L.) Scop. (Canada thistle), an invasive, noxious weed. In June 1998, three G. neomexicana subsp. coloradensis populations were examined for rosette establishment in the presence of and after removal of associated species. The four study treatments removed: (1) Cirsium arvense, (2) grass and forb canopy and associated litter, (3) grass and forb canopy, litter, and C. arvense, and (4) no removal of associated plant species (control). Mature G. neomexicana subsp. coloradensis plants were evaluated for height, number of leaves, and capsule production. The mature plant characteristics monitored in 1998 were not good indicators of subsequent G. neomexicana subsp. coloradensis rosette densities in the following spring. Recruitment was assessed by counting new rosettes in the fall 1999. Although both G. neomexicana subsp. coloradensis and the exotic C. arvense have comparable habitat, removal of C. arvense did not increase G. neomexicana subsp. coloradensis vegetative growth, seed capsule production, or rosette density. Removal of other forbs, grass, and litter, however, increased G. neomexicana subsp. coloradensis rosette density in the following two years, indicating that canopy removal of associated species can enhance rosette establishment of this rare native. The accumulation of dense vegetative cover and litter associated with the absence of herbivory and fire may contribute to the decline of rare species in rich riparian habitats. Return of herbivory and fire in mesic sites to reduce standing biomass accumulations should be considered in restoring recruitment potential to rare monocarpic species.","author":[{"dropping-particle":"","family":"Munk","given":"Linda M.","non-dropping-particle":"","parse-names":false,"suffix":""},{"dropping-particle":"","family":"Hild","given":"Ann L.","non-dropping-particle":"","parse-names":false,"suffix":""},{"dropping-particle":"","family":"Whitson","given":"Thomas D.","non-dropping-particle":"","parse-names":false,"suffix":""}],"container-title":"Restoration Ecology","id":"ITEM-1","issue":"1","issued":{"date-parts":[["2002"]]},"page":"122-128","title":"Rosette recruitment of a rare endemic forb (Gaura neomexicana subsp. coloradensis) with canopy removal of associated species","type":"article-journal","volume":"10"},"uris":["http://www.mendeley.com/documents/?uuid=53ef2059-5906-4ea1-abd4-f561e2d90f75"]}],"mendeley":{"formattedCitation":"(Munk et al. 2002)","plainTextFormattedCitation":"(Munk et al. 2002)","previouslyFormattedCitation":"(Munk et al. 2002)"},"properties":{"noteIndex":0},"schema":"https://github.com/citation-style-language/schema/raw/master/csl-citation.json"}</w:instrText>
      </w:r>
      <w:r w:rsidR="00B8204B"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(Munk et al. 2002)</w:t>
      </w:r>
      <w:r w:rsidR="00B8204B" w:rsidRPr="00A018BD">
        <w:rPr>
          <w:rFonts w:ascii="Times New Roman" w:hAnsi="Times New Roman" w:cs="Times New Roman"/>
          <w:color w:val="000000" w:themeColor="text1"/>
        </w:rPr>
        <w:fldChar w:fldCharType="end"/>
      </w:r>
      <w:r w:rsidR="00B8204B" w:rsidRPr="00A018BD">
        <w:rPr>
          <w:rFonts w:ascii="Times New Roman" w:hAnsi="Times New Roman" w:cs="Times New Roman"/>
          <w:color w:val="000000" w:themeColor="text1"/>
        </w:rPr>
        <w:t xml:space="preserve">. </w:t>
      </w:r>
      <w:r w:rsidR="000C17BA" w:rsidRPr="00A018BD">
        <w:rPr>
          <w:rFonts w:ascii="Times New Roman" w:hAnsi="Times New Roman" w:cs="Times New Roman"/>
          <w:color w:val="000000" w:themeColor="text1"/>
        </w:rPr>
        <w:t xml:space="preserve">The </w:t>
      </w:r>
      <w:r w:rsidR="00B8204B" w:rsidRPr="00A018BD">
        <w:rPr>
          <w:rFonts w:ascii="Times New Roman" w:hAnsi="Times New Roman" w:cs="Times New Roman"/>
          <w:i/>
          <w:iCs/>
          <w:color w:val="000000" w:themeColor="text1"/>
        </w:rPr>
        <w:t xml:space="preserve">O. coloradensis </w:t>
      </w:r>
      <w:r w:rsidR="000C17BA" w:rsidRPr="00A018BD">
        <w:rPr>
          <w:rFonts w:ascii="Times New Roman" w:hAnsi="Times New Roman" w:cs="Times New Roman"/>
          <w:color w:val="000000" w:themeColor="text1"/>
        </w:rPr>
        <w:t xml:space="preserve">seedbank has not been </w:t>
      </w:r>
      <w:r w:rsidR="00B8204B" w:rsidRPr="00A018BD">
        <w:rPr>
          <w:rFonts w:ascii="Times New Roman" w:hAnsi="Times New Roman" w:cs="Times New Roman"/>
          <w:color w:val="000000" w:themeColor="text1"/>
        </w:rPr>
        <w:t>studied directly</w:t>
      </w:r>
      <w:r w:rsidR="000C17BA" w:rsidRPr="00A018BD">
        <w:rPr>
          <w:rFonts w:ascii="Times New Roman" w:hAnsi="Times New Roman" w:cs="Times New Roman"/>
          <w:color w:val="000000" w:themeColor="text1"/>
        </w:rPr>
        <w:t xml:space="preserve">, </w:t>
      </w:r>
      <w:r w:rsidR="00B8204B" w:rsidRPr="00A018BD">
        <w:rPr>
          <w:rFonts w:ascii="Times New Roman" w:hAnsi="Times New Roman" w:cs="Times New Roman"/>
          <w:color w:val="000000" w:themeColor="text1"/>
        </w:rPr>
        <w:t xml:space="preserve">but a greenhouse seed viability and germination study showed that an average of 58% of seeds produced by a parent plant are viable, and that a viable seed has a 20% mean probability of germinating </w:t>
      </w:r>
      <w:r w:rsidR="00B8204B"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{"citationItems":[{"id":"ITEM-1","itemData":{"DOI":"10.1111/j.1526-100X.2005.00002.x","ISSN":"10612971","abstract":"Management of riparian vegetation is difficult because these communities are frequently impacted by herbivores, invasive weeds, and altered hydrologic regimes. Multiple and intertwined factors affecting rare species recruitment are particularly difficult to identify. Gaura neomexicana ssp. coloradensis Munz (Gaura) is a short-lived perennial forb endemic to riparian areas in mixed-grass prairies of Wyoming, Nebraska, and Colorado, U.S.A. It became a federally listed threatened species in October 2000. Because the species is a recruitment-limited monocarpic perennial, we studied the effects of six capsule-collection dates, a 2-month cool-moist stratification, 24-hr leaching, and 24-hr imbibition on Gaura seedling emergence.Seedling emergence did not vary with collection date. Capsules collected from Gaura plants grown at the Bridger Plant Materials Center in Montana exhibited greater emergence than capsules harvested from endemic populations near Cheyenne, Wyoming, suggesting that maternal plant growing conditions impact dormancy. Because cool-moist stratification enhanced seedling emergence of Gaura and leaching did not, sufficient moisture during cool temperatures may be more critical than leaching of germination inhibitors as might occur with normal stream flows. Spring flooding may enhance Gaura recruitment by increasing the availability of riparian sites that are inundated during periods of cool temperatures. If so, hydrologic and climatic regimes must be considered in restoring the unique conditions needed for germination of this rare riparian endemic. © 2005 Society for Ecological Restoration International.","author":[{"dropping-particle":"","family":"Burgess","given":"Leah M.","non-dropping-particle":"","parse-names":false,"suffix":""},{"dropping-particle":"","family":"Hild","given":"Ann L.","non-dropping-particle":"","parse-names":false,"suffix":""},{"dropping-particle":"","family":"Shaw","given":"Nancy L.","non-dropping-particle":"","parse-names":false,"suffix":""}],"container-title":"Restoration Ecology","id":"ITEM-1","issue":"1","issued":{"date-parts":[["2005"]]},"page":"8-14","title":"Capsule treatments to enhance seedling emergence of Gaura neomexicana ssp. coloradensis","type":"article-journal","volume":"13"},"uris":["http://www.mendeley.com/documents/?uuid=2b39aef7-1a8e-4536-afcd-2e1f53292270"]}],"mendeley":{"formattedCitation":"(Burgess et al. 2005)","plainTextFormattedCitation":"(Burgess et al. 2005)","previouslyFormattedCitation":"(Burgess et al. 2005)"},"properties":{"noteIndex":0},"schema":"https://github.com/citation-style-language/schema/raw/master/csl-citation.json"}</w:instrText>
      </w:r>
      <w:r w:rsidR="00B8204B"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(Burgess et al. 2005)</w:t>
      </w:r>
      <w:r w:rsidR="00B8204B" w:rsidRPr="00A018BD">
        <w:rPr>
          <w:rFonts w:ascii="Times New Roman" w:hAnsi="Times New Roman" w:cs="Times New Roman"/>
          <w:color w:val="000000" w:themeColor="text1"/>
        </w:rPr>
        <w:fldChar w:fldCharType="end"/>
      </w:r>
      <w:r w:rsidR="00B8204B" w:rsidRPr="00A018BD">
        <w:rPr>
          <w:rFonts w:ascii="Times New Roman" w:hAnsi="Times New Roman" w:cs="Times New Roman"/>
          <w:color w:val="000000" w:themeColor="text1"/>
        </w:rPr>
        <w:t xml:space="preserve">. Neither seed viability nor germination rate changed meaningfully over the five years of the study. These results also showed that two-months of cold-moist stratification triggered germination. </w:t>
      </w:r>
      <w:r w:rsidR="00B8204B" w:rsidRPr="00A018BD">
        <w:rPr>
          <w:rFonts w:ascii="Times New Roman" w:hAnsi="Times New Roman" w:cs="Times New Roman"/>
          <w:color w:val="000000" w:themeColor="text1"/>
        </w:rPr>
        <w:tab/>
      </w:r>
    </w:p>
    <w:p w14:paraId="6E7AE5F5" w14:textId="3B2F2DD9" w:rsidR="000335B3" w:rsidRPr="00A018BD" w:rsidRDefault="000335B3" w:rsidP="00B8204B">
      <w:pPr>
        <w:spacing w:line="480" w:lineRule="auto"/>
        <w:ind w:firstLine="360"/>
        <w:rPr>
          <w:rFonts w:ascii="Times New Roman" w:hAnsi="Times New Roman" w:cs="Times New Roman"/>
          <w:iCs/>
          <w:color w:val="000000" w:themeColor="text1"/>
        </w:rPr>
      </w:pPr>
      <w:r w:rsidRPr="00A018BD">
        <w:rPr>
          <w:rFonts w:ascii="Times New Roman" w:hAnsi="Times New Roman" w:cs="Times New Roman"/>
          <w:color w:val="000000" w:themeColor="text1"/>
        </w:rPr>
        <w:t>This species primarily occurs in open, frequently disturbed habitats with sub</w:t>
      </w:r>
      <w:r w:rsidR="00B21A84" w:rsidRPr="00A018BD">
        <w:rPr>
          <w:rFonts w:ascii="Times New Roman" w:hAnsi="Times New Roman" w:cs="Times New Roman"/>
          <w:color w:val="000000" w:themeColor="text1"/>
        </w:rPr>
        <w:t>-</w:t>
      </w:r>
      <w:r w:rsidRPr="00A018BD">
        <w:rPr>
          <w:rFonts w:ascii="Times New Roman" w:hAnsi="Times New Roman" w:cs="Times New Roman"/>
          <w:color w:val="000000" w:themeColor="text1"/>
        </w:rPr>
        <w:t xml:space="preserve">irrigated, alluvial soils </w:t>
      </w:r>
      <w:r w:rsidRPr="00A018BD">
        <w:rPr>
          <w:rFonts w:ascii="Times New Roman" w:hAnsi="Times New Roman" w:cs="Times New Roman"/>
          <w:iCs/>
          <w:color w:val="000000" w:themeColor="text1"/>
        </w:rPr>
        <w:fldChar w:fldCharType="begin" w:fldLock="1"/>
      </w:r>
      <w:r w:rsidR="00143F37" w:rsidRPr="00A018BD">
        <w:rPr>
          <w:rFonts w:ascii="Times New Roman" w:hAnsi="Times New Roman" w:cs="Times New Roman"/>
          <w:iCs/>
          <w:color w:val="000000" w:themeColor="text1"/>
        </w:rPr>
        <w:instrText>ADDIN CSL_CITATION {"citationItems":[{"id":"ITEM-1","itemData":{"DOI":"10.1016/0196-335x(80)90058-8","ISSN":"00976326","author":[{"dropping-particle":"","family":"Jennings","given":"Mary","non-dropping-particle":"","parse-names":false,"suffix":""}],"container-title":"Federal Register: The Daily Journal of the United States","id":"ITEM-1","issue":"202","issued":{"date-parts":[["2000"]]},"page":"62302-62310","title":"Endangered and Threatened Wildlife and Plants: Threatened Status for the Colorado Butterfly Plant (Gaura neomexicana ssp. coloradensis) From Southeastern Wyoming, Northcentral Colorado, and Extreme Western Nebraska","type":"article-journal","volume":"65"},"uris":["http://www.mendeley.com/documents/?uuid=821723a2-2c66-4c9e-a7dc-22fb21e906cf"]}],"mendeley":{"formattedCitation":"(Jennings 2000)","plainTextFormattedCitation":"(Jennings 2000)","previouslyFormattedCitation":"(Jennings 2000)"},"properties":{"noteIndex":0},"schema":"https://github.com/citation-style-language/schema/raw/master/csl-citation.json"}</w:instrText>
      </w:r>
      <w:r w:rsidRPr="00A018BD">
        <w:rPr>
          <w:rFonts w:ascii="Times New Roman" w:hAnsi="Times New Roman" w:cs="Times New Roman"/>
          <w:iCs/>
          <w:color w:val="000000" w:themeColor="text1"/>
        </w:rPr>
        <w:fldChar w:fldCharType="separate"/>
      </w:r>
      <w:r w:rsidR="0002340D" w:rsidRPr="00A018BD">
        <w:rPr>
          <w:rFonts w:ascii="Times New Roman" w:hAnsi="Times New Roman" w:cs="Times New Roman"/>
          <w:iCs/>
          <w:noProof/>
          <w:color w:val="000000" w:themeColor="text1"/>
        </w:rPr>
        <w:t>(Jennings 2000)</w:t>
      </w:r>
      <w:r w:rsidRPr="00A018BD">
        <w:rPr>
          <w:rFonts w:ascii="Times New Roman" w:hAnsi="Times New Roman" w:cs="Times New Roman"/>
          <w:iCs/>
          <w:color w:val="000000" w:themeColor="text1"/>
        </w:rPr>
        <w:fldChar w:fldCharType="end"/>
      </w:r>
      <w:r w:rsidRPr="00A018BD">
        <w:rPr>
          <w:rFonts w:ascii="Times New Roman" w:hAnsi="Times New Roman" w:cs="Times New Roman"/>
          <w:iCs/>
          <w:color w:val="000000" w:themeColor="text1"/>
        </w:rPr>
        <w:t>. Populations typically occur within the floodplain of ephemeral or perennial streams, but also exist in wet meadows</w:t>
      </w:r>
      <w:r w:rsidR="00F3278E" w:rsidRPr="00A018BD">
        <w:rPr>
          <w:rFonts w:ascii="Times New Roman" w:hAnsi="Times New Roman" w:cs="Times New Roman"/>
          <w:iCs/>
          <w:color w:val="000000" w:themeColor="text1"/>
        </w:rPr>
        <w:t xml:space="preserve">, </w:t>
      </w:r>
      <w:r w:rsidR="00B21A84" w:rsidRPr="00A018BD">
        <w:rPr>
          <w:rFonts w:ascii="Times New Roman" w:hAnsi="Times New Roman" w:cs="Times New Roman"/>
          <w:iCs/>
          <w:color w:val="000000" w:themeColor="text1"/>
        </w:rPr>
        <w:t>drainage bottom</w:t>
      </w:r>
      <w:r w:rsidR="00F3278E" w:rsidRPr="00A018BD">
        <w:rPr>
          <w:rFonts w:ascii="Times New Roman" w:hAnsi="Times New Roman" w:cs="Times New Roman"/>
          <w:iCs/>
          <w:color w:val="000000" w:themeColor="text1"/>
        </w:rPr>
        <w:t>s, and spring-fed wetlands</w:t>
      </w:r>
      <w:r w:rsidR="00B21A84" w:rsidRPr="00A018BD">
        <w:rPr>
          <w:rFonts w:ascii="Times New Roman" w:hAnsi="Times New Roman" w:cs="Times New Roman"/>
          <w:iCs/>
          <w:color w:val="000000" w:themeColor="text1"/>
        </w:rPr>
        <w:t xml:space="preserve"> </w:t>
      </w:r>
      <w:r w:rsidR="00B21A84" w:rsidRPr="00A018BD">
        <w:rPr>
          <w:rFonts w:ascii="Times New Roman" w:hAnsi="Times New Roman" w:cs="Times New Roman"/>
          <w:iCs/>
          <w:color w:val="000000" w:themeColor="text1"/>
        </w:rPr>
        <w:fldChar w:fldCharType="begin" w:fldLock="1"/>
      </w:r>
      <w:r w:rsidR="00143F37" w:rsidRPr="00A018BD">
        <w:rPr>
          <w:rFonts w:ascii="Times New Roman" w:hAnsi="Times New Roman" w:cs="Times New Roman"/>
          <w:iCs/>
          <w:color w:val="000000" w:themeColor="text1"/>
        </w:rPr>
        <w:instrText>ADDIN CSL_CITATION {"citationItems":[{"id":"ITEM-1","itemData":{"ISBN":"0315880678","ISSN":"0091-6749","author":[{"dropping-particle":"","family":"Munk","given":"Linda M","non-dropping-particle":"","parse-names":false,"suffix":""}],"id":"ITEM-1","issued":{"date-parts":[["1999"]]},"publisher":"University of Wyoming","title":"Colorado butterfly plant (Gaura neomexicana spp. coloradensis) regeneration with removal of Canada thistle (Cirsium arvense) or native herbs","type":"thesis"},"uris":["http://www.mendeley.com/documents/?uuid=1f85558f-0240-426d-8644-3aaf2cdd6f2e"]}],"mendeley":{"formattedCitation":"(Munk 1999)","plainTextFormattedCitation":"(Munk 1999)","previouslyFormattedCitation":"(Munk 1999)"},"properties":{"noteIndex":0},"schema":"https://github.com/citation-style-language/schema/raw/master/csl-citation.json"}</w:instrText>
      </w:r>
      <w:r w:rsidR="00B21A84" w:rsidRPr="00A018BD">
        <w:rPr>
          <w:rFonts w:ascii="Times New Roman" w:hAnsi="Times New Roman" w:cs="Times New Roman"/>
          <w:iCs/>
          <w:color w:val="000000" w:themeColor="text1"/>
        </w:rPr>
        <w:fldChar w:fldCharType="separate"/>
      </w:r>
      <w:r w:rsidR="0002340D" w:rsidRPr="00A018BD">
        <w:rPr>
          <w:rFonts w:ascii="Times New Roman" w:hAnsi="Times New Roman" w:cs="Times New Roman"/>
          <w:iCs/>
          <w:noProof/>
          <w:color w:val="000000" w:themeColor="text1"/>
        </w:rPr>
        <w:t>(Munk 1999)</w:t>
      </w:r>
      <w:r w:rsidR="00B21A84" w:rsidRPr="00A018BD">
        <w:rPr>
          <w:rFonts w:ascii="Times New Roman" w:hAnsi="Times New Roman" w:cs="Times New Roman"/>
          <w:iCs/>
          <w:color w:val="000000" w:themeColor="text1"/>
        </w:rPr>
        <w:fldChar w:fldCharType="end"/>
      </w:r>
      <w:r w:rsidRPr="00A018BD">
        <w:rPr>
          <w:rFonts w:ascii="Times New Roman" w:hAnsi="Times New Roman" w:cs="Times New Roman"/>
          <w:iCs/>
          <w:color w:val="000000" w:themeColor="text1"/>
        </w:rPr>
        <w:t xml:space="preserve">. </w:t>
      </w:r>
      <w:r w:rsidR="004518F9" w:rsidRPr="00A018BD">
        <w:rPr>
          <w:rFonts w:ascii="Times New Roman" w:hAnsi="Times New Roman" w:cs="Times New Roman"/>
          <w:i/>
          <w:color w:val="000000" w:themeColor="text1"/>
        </w:rPr>
        <w:t>O</w:t>
      </w:r>
      <w:r w:rsidR="004518F9" w:rsidRPr="00A018BD">
        <w:rPr>
          <w:rFonts w:ascii="Times New Roman" w:hAnsi="Times New Roman" w:cs="Times New Roman"/>
          <w:iCs/>
          <w:color w:val="000000" w:themeColor="text1"/>
        </w:rPr>
        <w:t xml:space="preserve">. </w:t>
      </w:r>
      <w:r w:rsidR="004518F9" w:rsidRPr="00A018BD">
        <w:rPr>
          <w:rFonts w:ascii="Times New Roman" w:hAnsi="Times New Roman" w:cs="Times New Roman"/>
          <w:i/>
          <w:color w:val="000000" w:themeColor="text1"/>
        </w:rPr>
        <w:t>coloradensis</w:t>
      </w:r>
      <w:r w:rsidR="004518F9" w:rsidRPr="00A018BD">
        <w:rPr>
          <w:rFonts w:ascii="Times New Roman" w:hAnsi="Times New Roman" w:cs="Times New Roman"/>
          <w:iCs/>
          <w:color w:val="000000" w:themeColor="text1"/>
        </w:rPr>
        <w:t xml:space="preserve"> commonly co-occurs with </w:t>
      </w:r>
      <w:r w:rsidR="004518F9" w:rsidRPr="00A018BD">
        <w:rPr>
          <w:rFonts w:ascii="Calibri" w:hAnsi="Calibri" w:cs="Calibri"/>
          <w:iCs/>
          <w:color w:val="000000" w:themeColor="text1"/>
        </w:rPr>
        <w:t>﻿</w:t>
      </w:r>
      <w:r w:rsidR="004518F9" w:rsidRPr="00A018BD">
        <w:rPr>
          <w:rFonts w:ascii="Times New Roman" w:hAnsi="Times New Roman" w:cs="Times New Roman"/>
          <w:i/>
          <w:color w:val="000000" w:themeColor="text1"/>
        </w:rPr>
        <w:t>Agrostis stolonifera</w:t>
      </w:r>
      <w:r w:rsidR="004518F9" w:rsidRPr="00A018BD">
        <w:rPr>
          <w:rFonts w:ascii="Times New Roman" w:hAnsi="Times New Roman" w:cs="Times New Roman"/>
          <w:iCs/>
          <w:color w:val="000000" w:themeColor="text1"/>
        </w:rPr>
        <w:t xml:space="preserve">, </w:t>
      </w:r>
      <w:r w:rsidR="004518F9" w:rsidRPr="00A018BD">
        <w:rPr>
          <w:rFonts w:ascii="Times New Roman" w:hAnsi="Times New Roman" w:cs="Times New Roman"/>
          <w:i/>
          <w:color w:val="000000" w:themeColor="text1"/>
        </w:rPr>
        <w:t>Pascopyrum smithii</w:t>
      </w:r>
      <w:r w:rsidR="004518F9" w:rsidRPr="00A018BD">
        <w:rPr>
          <w:rFonts w:ascii="Times New Roman" w:hAnsi="Times New Roman" w:cs="Times New Roman"/>
          <w:iCs/>
          <w:color w:val="000000" w:themeColor="text1"/>
        </w:rPr>
        <w:t xml:space="preserve">, </w:t>
      </w:r>
      <w:r w:rsidR="004518F9" w:rsidRPr="00A018BD">
        <w:rPr>
          <w:rFonts w:ascii="Times New Roman" w:hAnsi="Times New Roman" w:cs="Times New Roman"/>
          <w:i/>
          <w:color w:val="000000" w:themeColor="text1"/>
        </w:rPr>
        <w:t>Poa pratensis</w:t>
      </w:r>
      <w:r w:rsidR="004518F9" w:rsidRPr="00A018BD">
        <w:rPr>
          <w:rFonts w:ascii="Times New Roman" w:hAnsi="Times New Roman" w:cs="Times New Roman"/>
          <w:iCs/>
          <w:color w:val="000000" w:themeColor="text1"/>
        </w:rPr>
        <w:t xml:space="preserve">, </w:t>
      </w:r>
      <w:r w:rsidR="004518F9" w:rsidRPr="00A018BD">
        <w:rPr>
          <w:rFonts w:ascii="Times New Roman" w:hAnsi="Times New Roman" w:cs="Times New Roman"/>
          <w:i/>
          <w:color w:val="000000" w:themeColor="text1"/>
        </w:rPr>
        <w:t>Glycyrrhiza lepidota</w:t>
      </w:r>
      <w:r w:rsidR="004518F9" w:rsidRPr="00A018BD">
        <w:rPr>
          <w:rFonts w:ascii="Times New Roman" w:hAnsi="Times New Roman" w:cs="Times New Roman"/>
          <w:iCs/>
          <w:color w:val="000000" w:themeColor="text1"/>
        </w:rPr>
        <w:t xml:space="preserve">, </w:t>
      </w:r>
      <w:r w:rsidR="004518F9" w:rsidRPr="00A018BD">
        <w:rPr>
          <w:rFonts w:ascii="Times New Roman" w:hAnsi="Times New Roman" w:cs="Times New Roman"/>
          <w:i/>
          <w:color w:val="000000" w:themeColor="text1"/>
        </w:rPr>
        <w:t>Iris missouriensis</w:t>
      </w:r>
      <w:r w:rsidR="004518F9" w:rsidRPr="00A018BD">
        <w:rPr>
          <w:rFonts w:ascii="Times New Roman" w:hAnsi="Times New Roman" w:cs="Times New Roman"/>
          <w:iCs/>
          <w:color w:val="000000" w:themeColor="text1"/>
        </w:rPr>
        <w:t xml:space="preserve">, </w:t>
      </w:r>
      <w:r w:rsidR="004518F9" w:rsidRPr="00A018BD">
        <w:rPr>
          <w:rFonts w:ascii="Times New Roman" w:hAnsi="Times New Roman" w:cs="Times New Roman"/>
          <w:i/>
          <w:color w:val="000000" w:themeColor="text1"/>
        </w:rPr>
        <w:t>Cirsium flodmanii</w:t>
      </w:r>
      <w:r w:rsidR="004518F9" w:rsidRPr="00A018BD">
        <w:rPr>
          <w:rFonts w:ascii="Times New Roman" w:hAnsi="Times New Roman" w:cs="Times New Roman"/>
          <w:iCs/>
          <w:color w:val="000000" w:themeColor="text1"/>
        </w:rPr>
        <w:t xml:space="preserve">, and </w:t>
      </w:r>
      <w:r w:rsidR="004518F9" w:rsidRPr="00A018BD">
        <w:rPr>
          <w:rFonts w:ascii="Times New Roman" w:hAnsi="Times New Roman" w:cs="Times New Roman"/>
          <w:i/>
          <w:color w:val="000000" w:themeColor="text1"/>
        </w:rPr>
        <w:t xml:space="preserve">Grindelia squarrosa </w:t>
      </w:r>
      <w:r w:rsidR="004518F9" w:rsidRPr="00A018BD">
        <w:rPr>
          <w:rFonts w:ascii="Times New Roman" w:hAnsi="Times New Roman" w:cs="Times New Roman"/>
          <w:i/>
          <w:color w:val="000000" w:themeColor="text1"/>
        </w:rPr>
        <w:fldChar w:fldCharType="begin" w:fldLock="1"/>
      </w:r>
      <w:r w:rsidR="00143F37" w:rsidRPr="00A018BD">
        <w:rPr>
          <w:rFonts w:ascii="Times New Roman" w:hAnsi="Times New Roman" w:cs="Times New Roman"/>
          <w:i/>
          <w:color w:val="000000" w:themeColor="text1"/>
        </w:rPr>
        <w:instrText>ADDIN CSL_CITATION {"citationItems":[{"id":"ITEM-1","itemData":{"DOI":"10.1016/0196-335x(80)90058-8","ISSN":"00976326","author":[{"dropping-particle":"","family":"Jennings","given":"Mary","non-dropping-particle":"","parse-names":false,"suffix":""}],"container-title":"Federal Register: The Daily Journal of the United States","id":"ITEM-1","issue":"202","issued":{"date-parts":[["2000"]]},"page":"62302-62310","title":"Endangered and Threatened Wildlife and Plants: Threatened Status for the Colorado Butterfly Plant (Gaura neomexicana ssp. coloradensis) From Southeastern Wyoming, Northcentral Colorado, and Extreme Western Nebraska","type":"article-journal","volume":"65"},"uris":["http://www.mendeley.com/documents/?uuid=821723a2-2c66-4c9e-a7dc-22fb21e906cf"]},{"id":"ITEM-2","itemData":{"DOI":"10.1046/j.1526-100X.2002.10113.x","ISSN":"10612971","abstract":"Gaura neomexicana subsp. coloradensis Munz (Onagraceae), (Colorado butterfly plant), a short-lived perennial forb, became listed as a threatened species by the U.S. Fish and Wildlife Service in October 2000 because of its small global range and population size. This endemic subspecies consists of only 18 extant populations within southeastern Wyoming, southwestern Nebraska, and northeastern Colorado. Wyoming occurences are on private land with the exception of three occurrences on F.E. Warren Air Force Base, near Cheyenne. Gaura neomexicana subsp. coloradensis may be displaced by many competitors, including Cirsium arvense (L.) Scop. (Canada thistle), an invasive, noxious weed. In June 1998, three G. neomexicana subsp. coloradensis populations were examined for rosette establishment in the presence of and after removal of associated species. The four study treatments removed: (1) Cirsium arvense, (2) grass and forb canopy and associated litter, (3) grass and forb canopy, litter, and C. arvense, and (4) no removal of associated plant species (control). Mature G. neomexicana subsp. coloradensis plants were evaluated for height, number of leaves, and capsule production. The mature plant characteristics monitored in 1998 were not good indicators of subsequent G. neomexicana subsp. coloradensis rosette densities in the following spring. Recruitment was assessed by counting new rosettes in the fall 1999. Although both G. neomexicana subsp. coloradensis and the exotic C. arvense have comparable habitat, removal of C. arvense did not increase G. neomexicana subsp. coloradensis vegetative growth, seed capsule production, or rosette density. Removal of other forbs, grass, and litter, however, increased G. neomexicana subsp. coloradensis rosette density in the following two years, indicating that canopy removal of associated species can enhance rosette establishment of this rare native. The accumulation of dense vegetative cover and litter associated with the absence of herbivory and fire may contribute to the decline of rare species in rich riparian habitats. Return of herbivory and fire in mesic sites to reduce standing biomass accumulations should be considered in restoring recruitment potential to rare monocarpic species.","author":[{"dropping-particle":"","family":"Munk","given":"Linda M.","non-dropping-particle":"","parse-names":false,"suffix":""},{"dropping-particle":"","family":"Hild","given":"Ann L.","non-dropping-particle":"","parse-names":false,"suffix":""},{"dropping-particle":"","family":"Whitson","given":"Thomas D.","non-dropping-particle":"","parse-names":false,"suffix":""}],"container-title":"Restoration Ecology","id":"ITEM-2","issue":"1","issued":{"date-parts":[["2002"]]},"page":"122-128","title":"Rosette recruitment of a rare endemic forb (Gaura neomexicana subsp. coloradensis) with canopy removal of associated species","type":"article-journal","volume":"10"},"uris":["http://www.mendeley.com/documents/?uuid=53ef2059-5906-4ea1-abd4-f561e2d90f75"]}],"mendeley":{"formattedCitation":"(Jennings 2000, Munk et al. 2002)","plainTextFormattedCitation":"(Jennings 2000, Munk et al. 2002)","previouslyFormattedCitation":"(Jennings 2000, Munk et al. 2002)"},"properties":{"noteIndex":0},"schema":"https://github.com/citation-style-language/schema/raw/master/csl-citation.json"}</w:instrText>
      </w:r>
      <w:r w:rsidR="004518F9" w:rsidRPr="00A018BD">
        <w:rPr>
          <w:rFonts w:ascii="Times New Roman" w:hAnsi="Times New Roman" w:cs="Times New Roman"/>
          <w:i/>
          <w:color w:val="000000" w:themeColor="text1"/>
        </w:rPr>
        <w:fldChar w:fldCharType="separate"/>
      </w:r>
      <w:r w:rsidR="0002340D" w:rsidRPr="00A018BD">
        <w:rPr>
          <w:rFonts w:ascii="Times New Roman" w:hAnsi="Times New Roman" w:cs="Times New Roman"/>
          <w:noProof/>
          <w:color w:val="000000" w:themeColor="text1"/>
        </w:rPr>
        <w:t>(Jennings 2000, Munk et al. 2002)</w:t>
      </w:r>
      <w:r w:rsidR="004518F9" w:rsidRPr="00A018BD">
        <w:rPr>
          <w:rFonts w:ascii="Times New Roman" w:hAnsi="Times New Roman" w:cs="Times New Roman"/>
          <w:i/>
          <w:color w:val="000000" w:themeColor="text1"/>
        </w:rPr>
        <w:fldChar w:fldCharType="end"/>
      </w:r>
      <w:r w:rsidR="004518F9" w:rsidRPr="00A018BD">
        <w:rPr>
          <w:rFonts w:ascii="Times New Roman" w:hAnsi="Times New Roman" w:cs="Times New Roman"/>
          <w:iCs/>
          <w:color w:val="000000" w:themeColor="text1"/>
        </w:rPr>
        <w:t xml:space="preserve">. </w:t>
      </w:r>
      <w:r w:rsidR="00DB2596" w:rsidRPr="00A018BD">
        <w:rPr>
          <w:rFonts w:ascii="Times New Roman" w:hAnsi="Times New Roman" w:cs="Times New Roman"/>
          <w:iCs/>
          <w:color w:val="000000" w:themeColor="text1"/>
        </w:rPr>
        <w:t>Encroachment of woody shrubs</w:t>
      </w:r>
      <w:r w:rsidR="004518F9" w:rsidRPr="00A018BD">
        <w:rPr>
          <w:rFonts w:ascii="Times New Roman" w:hAnsi="Times New Roman" w:cs="Times New Roman"/>
          <w:iCs/>
          <w:color w:val="000000" w:themeColor="text1"/>
        </w:rPr>
        <w:t xml:space="preserve"> such as </w:t>
      </w:r>
      <w:r w:rsidR="004518F9" w:rsidRPr="00A018BD">
        <w:rPr>
          <w:rFonts w:ascii="Times New Roman" w:hAnsi="Times New Roman" w:cs="Times New Roman"/>
          <w:i/>
          <w:color w:val="000000" w:themeColor="text1"/>
        </w:rPr>
        <w:lastRenderedPageBreak/>
        <w:t>Salix exigua</w:t>
      </w:r>
      <w:r w:rsidR="00DB2596" w:rsidRPr="00A018BD">
        <w:rPr>
          <w:rFonts w:ascii="Times New Roman" w:hAnsi="Times New Roman" w:cs="Times New Roman"/>
          <w:iCs/>
          <w:color w:val="000000" w:themeColor="text1"/>
        </w:rPr>
        <w:t xml:space="preserve"> has been correlated with declining </w:t>
      </w:r>
      <w:r w:rsidR="00797162" w:rsidRPr="00A018BD">
        <w:rPr>
          <w:rFonts w:ascii="Times New Roman" w:hAnsi="Times New Roman" w:cs="Times New Roman"/>
          <w:iCs/>
          <w:color w:val="000000" w:themeColor="text1"/>
        </w:rPr>
        <w:t>numbers in some populations</w:t>
      </w:r>
      <w:r w:rsidR="00D3498F" w:rsidRPr="00A018BD">
        <w:rPr>
          <w:rFonts w:ascii="Times New Roman" w:hAnsi="Times New Roman" w:cs="Times New Roman"/>
          <w:iCs/>
          <w:color w:val="000000" w:themeColor="text1"/>
        </w:rPr>
        <w:t xml:space="preserve"> </w:t>
      </w:r>
      <w:r w:rsidR="00D3498F" w:rsidRPr="00A018BD">
        <w:rPr>
          <w:rFonts w:ascii="Times New Roman" w:hAnsi="Times New Roman" w:cs="Times New Roman"/>
          <w:iCs/>
          <w:color w:val="000000" w:themeColor="text1"/>
        </w:rPr>
        <w:fldChar w:fldCharType="begin" w:fldLock="1"/>
      </w:r>
      <w:r w:rsidR="00143F37" w:rsidRPr="00A018BD">
        <w:rPr>
          <w:rFonts w:ascii="Times New Roman" w:hAnsi="Times New Roman" w:cs="Times New Roman"/>
          <w:iCs/>
          <w:color w:val="000000" w:themeColor="text1"/>
        </w:rPr>
        <w:instrText>ADDIN CSL_CITATION {"citationItems":[{"id":"ITEM-1","itemData":{"author":[{"dropping-particle":"","family":"Heidel","given":"Bonnie","non-dropping-particle":"","parse-names":false,"suffix":""},{"dropping-particle":"","family":"Tuthill","given":"Dorothy","non-dropping-particle":"","parse-names":false,"suffix":""},{"dropping-particle":"","family":"Wallace","given":"Zach","non-dropping-particle":"","parse-names":false,"suffix":""}],"id":"ITEM-1","issued":{"date-parts":[["2021"]]},"publisher-place":"Laramie, WY","title":"33-Year Population Trends of Colorado Butterfly Plant (Oenothera Coloradensis; Onagraceae), a Short-Lived Riparian Species on F. E. Warren Air Force Base, Laramie County, Wyoming","type":"report"},"uris":["http://www.mendeley.com/documents/?uuid=544a6398-b097-4e84-bc87-f1ad56b3bea1"]}],"mendeley":{"formattedCitation":"(Heidel et al. 2021)","plainTextFormattedCitation":"(Heidel et al. 2021)","previouslyFormattedCitation":"(Heidel et al. 2021)"},"properties":{"noteIndex":0},"schema":"https://github.com/citation-style-language/schema/raw/master/csl-citation.json"}</w:instrText>
      </w:r>
      <w:r w:rsidR="00D3498F" w:rsidRPr="00A018BD">
        <w:rPr>
          <w:rFonts w:ascii="Times New Roman" w:hAnsi="Times New Roman" w:cs="Times New Roman"/>
          <w:iCs/>
          <w:color w:val="000000" w:themeColor="text1"/>
        </w:rPr>
        <w:fldChar w:fldCharType="separate"/>
      </w:r>
      <w:r w:rsidR="0002340D" w:rsidRPr="00A018BD">
        <w:rPr>
          <w:rFonts w:ascii="Times New Roman" w:hAnsi="Times New Roman" w:cs="Times New Roman"/>
          <w:iCs/>
          <w:noProof/>
          <w:color w:val="000000" w:themeColor="text1"/>
        </w:rPr>
        <w:t>(Heidel et al. 2021)</w:t>
      </w:r>
      <w:r w:rsidR="00D3498F" w:rsidRPr="00A018BD">
        <w:rPr>
          <w:rFonts w:ascii="Times New Roman" w:hAnsi="Times New Roman" w:cs="Times New Roman"/>
          <w:iCs/>
          <w:color w:val="000000" w:themeColor="text1"/>
        </w:rPr>
        <w:fldChar w:fldCharType="end"/>
      </w:r>
      <w:r w:rsidR="00D3498F" w:rsidRPr="00A018BD">
        <w:rPr>
          <w:rFonts w:ascii="Times New Roman" w:hAnsi="Times New Roman" w:cs="Times New Roman"/>
          <w:iCs/>
          <w:color w:val="000000" w:themeColor="text1"/>
        </w:rPr>
        <w:t xml:space="preserve">. </w:t>
      </w:r>
      <w:r w:rsidR="00F3278E" w:rsidRPr="00A018BD">
        <w:rPr>
          <w:rFonts w:ascii="Times New Roman" w:hAnsi="Times New Roman" w:cs="Times New Roman"/>
          <w:iCs/>
          <w:color w:val="000000" w:themeColor="text1"/>
        </w:rPr>
        <w:t>Relatively frequent d</w:t>
      </w:r>
      <w:r w:rsidRPr="00A018BD">
        <w:rPr>
          <w:rFonts w:ascii="Times New Roman" w:hAnsi="Times New Roman" w:cs="Times New Roman"/>
          <w:iCs/>
          <w:color w:val="000000" w:themeColor="text1"/>
        </w:rPr>
        <w:t>isturbance</w:t>
      </w:r>
      <w:r w:rsidR="00F3278E" w:rsidRPr="00A018BD">
        <w:rPr>
          <w:rFonts w:ascii="Times New Roman" w:hAnsi="Times New Roman" w:cs="Times New Roman"/>
          <w:iCs/>
          <w:color w:val="000000" w:themeColor="text1"/>
        </w:rPr>
        <w:t xml:space="preserve"> </w:t>
      </w:r>
      <w:r w:rsidR="0087201E" w:rsidRPr="00A018BD">
        <w:rPr>
          <w:rFonts w:ascii="Times New Roman" w:hAnsi="Times New Roman" w:cs="Times New Roman"/>
          <w:iCs/>
          <w:color w:val="000000" w:themeColor="text1"/>
        </w:rPr>
        <w:t xml:space="preserve">such as flooding </w:t>
      </w:r>
      <w:r w:rsidR="00F3278E" w:rsidRPr="00A018BD">
        <w:rPr>
          <w:rFonts w:ascii="Times New Roman" w:hAnsi="Times New Roman" w:cs="Times New Roman"/>
          <w:iCs/>
          <w:color w:val="000000" w:themeColor="text1"/>
        </w:rPr>
        <w:t>that reduces growth of both woody and herbaceous species</w:t>
      </w:r>
      <w:r w:rsidRPr="00A018BD">
        <w:rPr>
          <w:rFonts w:ascii="Times New Roman" w:hAnsi="Times New Roman" w:cs="Times New Roman"/>
          <w:iCs/>
          <w:color w:val="000000" w:themeColor="text1"/>
        </w:rPr>
        <w:t xml:space="preserve"> </w:t>
      </w:r>
      <w:r w:rsidR="00F3278E" w:rsidRPr="00A018BD">
        <w:rPr>
          <w:rFonts w:ascii="Times New Roman" w:hAnsi="Times New Roman" w:cs="Times New Roman"/>
          <w:iCs/>
          <w:color w:val="000000" w:themeColor="text1"/>
        </w:rPr>
        <w:t xml:space="preserve">and removes litter </w:t>
      </w:r>
      <w:r w:rsidR="00B8204B" w:rsidRPr="00A018BD">
        <w:rPr>
          <w:rFonts w:ascii="Times New Roman" w:hAnsi="Times New Roman" w:cs="Times New Roman"/>
          <w:iCs/>
          <w:color w:val="000000" w:themeColor="text1"/>
        </w:rPr>
        <w:t>is</w:t>
      </w:r>
      <w:r w:rsidRPr="00A018BD">
        <w:rPr>
          <w:rFonts w:ascii="Times New Roman" w:hAnsi="Times New Roman" w:cs="Times New Roman"/>
          <w:iCs/>
          <w:color w:val="000000" w:themeColor="text1"/>
        </w:rPr>
        <w:t xml:space="preserve"> important for this species, especially for</w:t>
      </w:r>
      <w:r w:rsidR="00B8204B" w:rsidRPr="00A018BD">
        <w:rPr>
          <w:rFonts w:ascii="Times New Roman" w:hAnsi="Times New Roman" w:cs="Times New Roman"/>
          <w:iCs/>
          <w:color w:val="000000" w:themeColor="text1"/>
        </w:rPr>
        <w:t xml:space="preserve"> </w:t>
      </w:r>
      <w:r w:rsidRPr="00A018BD">
        <w:rPr>
          <w:rFonts w:ascii="Times New Roman" w:hAnsi="Times New Roman" w:cs="Times New Roman"/>
          <w:iCs/>
          <w:color w:val="000000" w:themeColor="text1"/>
        </w:rPr>
        <w:t xml:space="preserve">successful </w:t>
      </w:r>
      <w:r w:rsidR="000C17BA" w:rsidRPr="00A018BD">
        <w:rPr>
          <w:rFonts w:ascii="Times New Roman" w:hAnsi="Times New Roman" w:cs="Times New Roman"/>
          <w:iCs/>
          <w:color w:val="000000" w:themeColor="text1"/>
        </w:rPr>
        <w:t>seedling recruitment</w:t>
      </w:r>
      <w:r w:rsidR="00C51AD3" w:rsidRPr="00A018BD">
        <w:rPr>
          <w:rFonts w:ascii="Times New Roman" w:hAnsi="Times New Roman" w:cs="Times New Roman"/>
          <w:iCs/>
          <w:color w:val="000000" w:themeColor="text1"/>
        </w:rPr>
        <w:t xml:space="preserve"> </w:t>
      </w:r>
      <w:r w:rsidR="00C51AD3" w:rsidRPr="00A018BD">
        <w:rPr>
          <w:rFonts w:ascii="Times New Roman" w:hAnsi="Times New Roman" w:cs="Times New Roman"/>
          <w:iCs/>
          <w:color w:val="000000" w:themeColor="text1"/>
        </w:rPr>
        <w:fldChar w:fldCharType="begin" w:fldLock="1"/>
      </w:r>
      <w:r w:rsidR="00143F37" w:rsidRPr="00A018BD">
        <w:rPr>
          <w:rFonts w:ascii="Times New Roman" w:hAnsi="Times New Roman" w:cs="Times New Roman"/>
          <w:iCs/>
          <w:color w:val="000000" w:themeColor="text1"/>
        </w:rPr>
        <w:instrText>ADDIN CSL_CITATION {"citationItems":[{"id":"ITEM-1","itemData":{"DOI":"10.1016/0196-335x(80)90058-8","ISSN":"00976326","author":[{"dropping-particle":"","family":"Jennings","given":"Mary","non-dropping-particle":"","parse-names":false,"suffix":""}],"container-title":"Federal Register: The Daily Journal of the United States","id":"ITEM-1","issue":"202","issued":{"date-parts":[["2000"]]},"page":"62302-62310","title":"Endangered and Threatened Wildlife and Plants: Threatened Status for the Colorado Butterfly Plant (Gaura neomexicana ssp. coloradensis) From Southeastern Wyoming, Northcentral Colorado, and Extreme Western Nebraska","type":"article-journal","volume":"65"},"uris":["http://www.mendeley.com/documents/?uuid=821723a2-2c66-4c9e-a7dc-22fb21e906cf"]},{"id":"ITEM-2","itemData":{"author":[{"dropping-particle":"","family":"Burgess","given":"Leah M","non-dropping-particle":"","parse-names":false,"suffix":""}],"id":"ITEM-2","issued":{"date-parts":[["2003"]]},"publisher":"University of Wyoming","title":"Impacts of Mowing, Burning, and Climate on Germination and Seedling Recruitment of Colorado Butterfly Plant (Gaura neomexicana ssp. coloradensis)","type":"thesis"},"uris":["http://www.mendeley.com/documents/?uuid=41a34e8c-827f-441e-b4fd-1658118b3236"]}],"mendeley":{"formattedCitation":"(Jennings 2000, Burgess 2003)","plainTextFormattedCitation":"(Jennings 2000, Burgess 2003)","previouslyFormattedCitation":"(Jennings 2000, Burgess 2003)"},"properties":{"noteIndex":0},"schema":"https://github.com/citation-style-language/schema/raw/master/csl-citation.json"}</w:instrText>
      </w:r>
      <w:r w:rsidR="00C51AD3" w:rsidRPr="00A018BD">
        <w:rPr>
          <w:rFonts w:ascii="Times New Roman" w:hAnsi="Times New Roman" w:cs="Times New Roman"/>
          <w:iCs/>
          <w:color w:val="000000" w:themeColor="text1"/>
        </w:rPr>
        <w:fldChar w:fldCharType="separate"/>
      </w:r>
      <w:r w:rsidR="0002340D" w:rsidRPr="00A018BD">
        <w:rPr>
          <w:rFonts w:ascii="Times New Roman" w:hAnsi="Times New Roman" w:cs="Times New Roman"/>
          <w:iCs/>
          <w:noProof/>
          <w:color w:val="000000" w:themeColor="text1"/>
        </w:rPr>
        <w:t>(Jennings 2000, Burgess 2003)</w:t>
      </w:r>
      <w:r w:rsidR="00C51AD3" w:rsidRPr="00A018BD">
        <w:rPr>
          <w:rFonts w:ascii="Times New Roman" w:hAnsi="Times New Roman" w:cs="Times New Roman"/>
          <w:iCs/>
          <w:color w:val="000000" w:themeColor="text1"/>
        </w:rPr>
        <w:fldChar w:fldCharType="end"/>
      </w:r>
      <w:r w:rsidR="00C51AD3" w:rsidRPr="00A018BD">
        <w:rPr>
          <w:rFonts w:ascii="Times New Roman" w:hAnsi="Times New Roman" w:cs="Times New Roman"/>
          <w:iCs/>
          <w:color w:val="000000" w:themeColor="text1"/>
        </w:rPr>
        <w:t>.</w:t>
      </w:r>
      <w:r w:rsidR="00DB2596" w:rsidRPr="00A018BD">
        <w:rPr>
          <w:rFonts w:ascii="Times New Roman" w:hAnsi="Times New Roman" w:cs="Times New Roman"/>
          <w:iCs/>
          <w:color w:val="000000" w:themeColor="text1"/>
        </w:rPr>
        <w:t xml:space="preserve"> </w:t>
      </w:r>
      <w:r w:rsidR="00F3278E" w:rsidRPr="00A018BD">
        <w:rPr>
          <w:rFonts w:ascii="Times New Roman" w:hAnsi="Times New Roman" w:cs="Times New Roman"/>
          <w:iCs/>
          <w:color w:val="000000" w:themeColor="text1"/>
        </w:rPr>
        <w:t xml:space="preserve"> </w:t>
      </w:r>
    </w:p>
    <w:p w14:paraId="65D763EB" w14:textId="5DE03B63" w:rsidR="00286A31" w:rsidRPr="00A018BD" w:rsidRDefault="005329E6" w:rsidP="005E51D7">
      <w:pPr>
        <w:spacing w:line="480" w:lineRule="auto"/>
        <w:ind w:firstLine="360"/>
        <w:rPr>
          <w:rFonts w:ascii="Times New Roman" w:hAnsi="Times New Roman" w:cs="Times New Roman"/>
          <w:color w:val="000000" w:themeColor="text1"/>
        </w:rPr>
      </w:pPr>
      <w:r w:rsidRPr="00A018BD">
        <w:rPr>
          <w:rFonts w:ascii="Times New Roman" w:hAnsi="Times New Roman" w:cs="Times New Roman"/>
          <w:color w:val="000000" w:themeColor="text1"/>
        </w:rPr>
        <w:t>All historical and known</w:t>
      </w:r>
      <w:r w:rsidR="006A4261">
        <w:rPr>
          <w:rFonts w:ascii="Times New Roman" w:hAnsi="Times New Roman" w:cs="Times New Roman"/>
          <w:color w:val="000000" w:themeColor="text1"/>
        </w:rPr>
        <w:t xml:space="preserve"> </w:t>
      </w:r>
      <w:r w:rsidR="006A4261" w:rsidRPr="00A018BD">
        <w:rPr>
          <w:rFonts w:ascii="Times New Roman" w:hAnsi="Times New Roman" w:cs="Times New Roman"/>
          <w:color w:val="000000" w:themeColor="text1"/>
        </w:rPr>
        <w:t>extant</w:t>
      </w:r>
      <w:r w:rsidRPr="00A018BD">
        <w:rPr>
          <w:rFonts w:ascii="Times New Roman" w:hAnsi="Times New Roman" w:cs="Times New Roman"/>
          <w:color w:val="000000" w:themeColor="text1"/>
        </w:rPr>
        <w:t xml:space="preserve"> </w:t>
      </w:r>
      <w:r w:rsidRPr="00A018BD">
        <w:rPr>
          <w:rFonts w:ascii="Times New Roman" w:hAnsi="Times New Roman" w:cs="Times New Roman"/>
          <w:i/>
          <w:iCs/>
          <w:color w:val="000000" w:themeColor="text1"/>
        </w:rPr>
        <w:t xml:space="preserve">O. coloradensis </w:t>
      </w:r>
      <w:r w:rsidRPr="00A018BD">
        <w:rPr>
          <w:rFonts w:ascii="Times New Roman" w:hAnsi="Times New Roman" w:cs="Times New Roman"/>
          <w:color w:val="000000" w:themeColor="text1"/>
        </w:rPr>
        <w:t xml:space="preserve">populations </w:t>
      </w:r>
      <w:r w:rsidR="00993A94" w:rsidRPr="00A018BD">
        <w:rPr>
          <w:rFonts w:ascii="Times New Roman" w:hAnsi="Times New Roman" w:cs="Times New Roman"/>
          <w:color w:val="000000" w:themeColor="text1"/>
        </w:rPr>
        <w:t>lie</w:t>
      </w:r>
      <w:r w:rsidRPr="00A018BD">
        <w:rPr>
          <w:rFonts w:ascii="Times New Roman" w:hAnsi="Times New Roman" w:cs="Times New Roman"/>
          <w:color w:val="000000" w:themeColor="text1"/>
        </w:rPr>
        <w:t xml:space="preserve"> </w:t>
      </w:r>
      <w:r w:rsidR="00993A94" w:rsidRPr="00A018BD">
        <w:rPr>
          <w:rFonts w:ascii="Times New Roman" w:hAnsi="Times New Roman" w:cs="Times New Roman"/>
          <w:color w:val="000000" w:themeColor="text1"/>
        </w:rPr>
        <w:t xml:space="preserve">within a </w:t>
      </w:r>
      <w:r w:rsidR="00993A94" w:rsidRPr="00A018BD">
        <w:rPr>
          <w:rFonts w:ascii="Calibri" w:hAnsi="Calibri" w:cs="Calibri"/>
          <w:color w:val="000000" w:themeColor="text1"/>
        </w:rPr>
        <w:t>﻿</w:t>
      </w:r>
      <w:r w:rsidR="00892E76" w:rsidRPr="00A018BD">
        <w:rPr>
          <w:rFonts w:ascii="Times New Roman" w:hAnsi="Times New Roman" w:cs="Times New Roman"/>
          <w:color w:val="000000" w:themeColor="text1"/>
        </w:rPr>
        <w:t>7,000-</w:t>
      </w:r>
      <w:r w:rsidR="00144D32">
        <w:rPr>
          <w:rFonts w:ascii="Times New Roman" w:hAnsi="Times New Roman" w:cs="Times New Roman"/>
          <w:color w:val="000000" w:themeColor="text1"/>
        </w:rPr>
        <w:t>hecta</w:t>
      </w:r>
      <w:r w:rsidR="00892E76" w:rsidRPr="00A018BD">
        <w:rPr>
          <w:rFonts w:ascii="Times New Roman" w:hAnsi="Times New Roman" w:cs="Times New Roman"/>
          <w:color w:val="000000" w:themeColor="text1"/>
        </w:rPr>
        <w:t>re</w:t>
      </w:r>
      <w:r w:rsidR="00993A94" w:rsidRPr="00A018BD">
        <w:rPr>
          <w:rFonts w:ascii="Times New Roman" w:hAnsi="Times New Roman" w:cs="Times New Roman"/>
          <w:color w:val="000000" w:themeColor="text1"/>
        </w:rPr>
        <w:t xml:space="preserve"> area that includes </w:t>
      </w:r>
      <w:r w:rsidRPr="00A018BD">
        <w:rPr>
          <w:rFonts w:ascii="Times New Roman" w:hAnsi="Times New Roman" w:cs="Times New Roman"/>
          <w:color w:val="000000" w:themeColor="text1"/>
        </w:rPr>
        <w:t>southeast Wyoming</w:t>
      </w:r>
      <w:r w:rsidR="00993A94" w:rsidRPr="00A018BD">
        <w:rPr>
          <w:rFonts w:ascii="Times New Roman" w:hAnsi="Times New Roman" w:cs="Times New Roman"/>
          <w:color w:val="000000" w:themeColor="text1"/>
        </w:rPr>
        <w:t>, northern Colorado, and a small part of</w:t>
      </w:r>
      <w:r w:rsidRPr="00A018BD">
        <w:rPr>
          <w:rFonts w:ascii="Times New Roman" w:hAnsi="Times New Roman" w:cs="Times New Roman"/>
          <w:color w:val="000000" w:themeColor="text1"/>
        </w:rPr>
        <w:t xml:space="preserve"> southwest Nebraska</w:t>
      </w:r>
      <w:r w:rsidR="00993A94" w:rsidRPr="00A018BD">
        <w:rPr>
          <w:rFonts w:ascii="Times New Roman" w:hAnsi="Times New Roman" w:cs="Times New Roman"/>
          <w:color w:val="000000" w:themeColor="text1"/>
        </w:rPr>
        <w:t xml:space="preserve">. </w:t>
      </w:r>
      <w:r w:rsidR="00A90C80" w:rsidRPr="00A018BD">
        <w:rPr>
          <w:rFonts w:ascii="Times New Roman" w:hAnsi="Times New Roman" w:cs="Times New Roman"/>
          <w:color w:val="000000" w:themeColor="text1"/>
        </w:rPr>
        <w:t xml:space="preserve">Range-wide survey efforts between 1984 and 1986 identified more than 20 populations. The largest population on Federal land </w:t>
      </w:r>
      <w:r w:rsidR="009E07BC" w:rsidRPr="00A018BD">
        <w:rPr>
          <w:rFonts w:ascii="Times New Roman" w:hAnsi="Times New Roman" w:cs="Times New Roman"/>
          <w:color w:val="000000" w:themeColor="text1"/>
        </w:rPr>
        <w:t>occurs on the F. E. Warren Airforce Base near Cheyenne, WY. The Wyoming Natural Diversity Database (WYNDD)</w:t>
      </w:r>
      <w:r w:rsidR="00A90C80" w:rsidRPr="00A018BD">
        <w:rPr>
          <w:rFonts w:ascii="Times New Roman" w:hAnsi="Times New Roman" w:cs="Times New Roman"/>
          <w:color w:val="000000" w:themeColor="text1"/>
        </w:rPr>
        <w:t xml:space="preserve"> </w:t>
      </w:r>
      <w:r w:rsidR="009E07BC" w:rsidRPr="00A018BD">
        <w:rPr>
          <w:rFonts w:ascii="Times New Roman" w:hAnsi="Times New Roman" w:cs="Times New Roman"/>
          <w:color w:val="000000" w:themeColor="text1"/>
        </w:rPr>
        <w:t xml:space="preserve">began a base-wide census of reproductive individuals in this population in 1986, and has repeated this census annually since 1988 </w:t>
      </w:r>
      <w:r w:rsidR="009E07BC"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author":[{"dropping-particle":"","family":"Heidel","given":"Bonnie","non-dropping-particle":"","parse-names":false,"suffix":""},{"dropping-particle":"","family":"Tuthill","given":"Dorothy","non-dropping-particle":"","parse-names":false,"suffix":""},{"dropping-particle":"","family":"Wallace","given":"Zach","non-dropping-particle":"","parse-names":false,"suffix":""}],"id":"ITEM-1","issued":{"date-parts":[["2021"]]},"publisher-place":"Laramie, WY","title":"33-Year Population Trends of Colorado Butterfly Plant (Oenothera Coloradensis; Onagraceae), a Short-Lived Riparian Species on F. E. Warren Air Force Base, Laramie County, Wyoming","type":"report"},"uris":["http://www.mendeley.com/documents/?uuid=544a6398-b097-4e84-bc87-f1ad56b3bea1"]}],"mendeley":{"formattedCitation":"(Heidel et al. 2021)","plainTextFormattedCitation":"(Heidel et al. 2021)","previouslyFormattedCitation":"(Heidel et al. 2021)"},"properties":{"noteIndex":0},"schema":"https://github.com/citation-style-language/schema/raw/master/csl-citation.json"}</w:instrText>
      </w:r>
      <w:r w:rsidR="009E07BC"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(Heidel et al. 2021)</w:t>
      </w:r>
      <w:r w:rsidR="009E07BC" w:rsidRPr="00A018BD">
        <w:rPr>
          <w:rFonts w:ascii="Times New Roman" w:hAnsi="Times New Roman" w:cs="Times New Roman"/>
          <w:color w:val="000000" w:themeColor="text1"/>
        </w:rPr>
        <w:fldChar w:fldCharType="end"/>
      </w:r>
      <w:r w:rsidR="009E07BC" w:rsidRPr="00A018BD">
        <w:rPr>
          <w:rFonts w:ascii="Times New Roman" w:hAnsi="Times New Roman" w:cs="Times New Roman"/>
          <w:color w:val="000000" w:themeColor="text1"/>
        </w:rPr>
        <w:t xml:space="preserve">. The Soapstone Prairie Natural Area, a public </w:t>
      </w:r>
      <w:r w:rsidR="005E51D7" w:rsidRPr="00A018BD">
        <w:rPr>
          <w:rFonts w:ascii="Times New Roman" w:hAnsi="Times New Roman" w:cs="Times New Roman"/>
          <w:color w:val="000000" w:themeColor="text1"/>
        </w:rPr>
        <w:t xml:space="preserve">property owned by the city of Fort Collins, CO, has the largest documented number of </w:t>
      </w:r>
      <w:r w:rsidR="005E51D7" w:rsidRPr="00A018BD">
        <w:rPr>
          <w:rFonts w:ascii="Times New Roman" w:hAnsi="Times New Roman" w:cs="Times New Roman"/>
          <w:i/>
          <w:iCs/>
          <w:color w:val="000000" w:themeColor="text1"/>
        </w:rPr>
        <w:t>O. coloradensis</w:t>
      </w:r>
      <w:r w:rsidR="005E51D7" w:rsidRPr="00A018BD">
        <w:rPr>
          <w:rFonts w:ascii="Times New Roman" w:hAnsi="Times New Roman" w:cs="Times New Roman"/>
          <w:color w:val="000000" w:themeColor="text1"/>
        </w:rPr>
        <w:t xml:space="preserve"> individuals, but this population has not been routinely monitored. The first estimate of species size after its full geographic range was identified occurred i</w:t>
      </w:r>
      <w:r w:rsidR="00993A94" w:rsidRPr="00A018BD">
        <w:rPr>
          <w:rFonts w:ascii="Times New Roman" w:hAnsi="Times New Roman" w:cs="Times New Roman"/>
          <w:color w:val="000000" w:themeColor="text1"/>
        </w:rPr>
        <w:t>n 1998</w:t>
      </w:r>
      <w:r w:rsidR="005E51D7" w:rsidRPr="00A018BD">
        <w:rPr>
          <w:rFonts w:ascii="Times New Roman" w:hAnsi="Times New Roman" w:cs="Times New Roman"/>
          <w:color w:val="000000" w:themeColor="text1"/>
        </w:rPr>
        <w:t>, when</w:t>
      </w:r>
      <w:r w:rsidR="00993A94" w:rsidRPr="00A018BD">
        <w:rPr>
          <w:rFonts w:ascii="Times New Roman" w:hAnsi="Times New Roman" w:cs="Times New Roman"/>
          <w:color w:val="000000" w:themeColor="text1"/>
        </w:rPr>
        <w:t xml:space="preserve"> </w:t>
      </w:r>
      <w:r w:rsidR="004D749E" w:rsidRPr="00A018BD">
        <w:rPr>
          <w:rFonts w:ascii="Times New Roman" w:hAnsi="Times New Roman" w:cs="Times New Roman"/>
          <w:color w:val="000000" w:themeColor="text1"/>
        </w:rPr>
        <w:t xml:space="preserve">it was </w:t>
      </w:r>
      <w:r w:rsidR="00FE6562" w:rsidRPr="00A018BD">
        <w:rPr>
          <w:rFonts w:ascii="Times New Roman" w:hAnsi="Times New Roman" w:cs="Times New Roman"/>
          <w:color w:val="000000" w:themeColor="text1"/>
        </w:rPr>
        <w:t xml:space="preserve">approximated </w:t>
      </w:r>
      <w:r w:rsidR="004D749E" w:rsidRPr="00A018BD">
        <w:rPr>
          <w:rFonts w:ascii="Times New Roman" w:hAnsi="Times New Roman" w:cs="Times New Roman"/>
          <w:color w:val="000000" w:themeColor="text1"/>
        </w:rPr>
        <w:t xml:space="preserve">that </w:t>
      </w:r>
      <w:r w:rsidR="00993A94" w:rsidRPr="00A018BD">
        <w:rPr>
          <w:rFonts w:ascii="Times New Roman" w:hAnsi="Times New Roman" w:cs="Times New Roman"/>
          <w:color w:val="000000" w:themeColor="text1"/>
        </w:rPr>
        <w:t xml:space="preserve">the entire species </w:t>
      </w:r>
      <w:r w:rsidR="004D749E" w:rsidRPr="00A018BD">
        <w:rPr>
          <w:rFonts w:ascii="Times New Roman" w:hAnsi="Times New Roman" w:cs="Times New Roman"/>
          <w:color w:val="000000" w:themeColor="text1"/>
        </w:rPr>
        <w:t xml:space="preserve">consisted </w:t>
      </w:r>
      <w:r w:rsidR="00FE6562" w:rsidRPr="00A018BD">
        <w:rPr>
          <w:rFonts w:ascii="Times New Roman" w:hAnsi="Times New Roman" w:cs="Times New Roman"/>
          <w:color w:val="000000" w:themeColor="text1"/>
        </w:rPr>
        <w:t>of</w:t>
      </w:r>
      <w:r w:rsidR="00993A94" w:rsidRPr="00A018BD">
        <w:rPr>
          <w:rFonts w:ascii="Times New Roman" w:hAnsi="Times New Roman" w:cs="Times New Roman"/>
          <w:color w:val="000000" w:themeColor="text1"/>
        </w:rPr>
        <w:t xml:space="preserve"> 47,300 to 50,</w:t>
      </w:r>
      <w:r w:rsidR="004D749E" w:rsidRPr="00A018BD">
        <w:rPr>
          <w:rFonts w:ascii="Times New Roman" w:hAnsi="Times New Roman" w:cs="Times New Roman"/>
          <w:color w:val="000000" w:themeColor="text1"/>
        </w:rPr>
        <w:t>3</w:t>
      </w:r>
      <w:r w:rsidR="00993A94" w:rsidRPr="00A018BD">
        <w:rPr>
          <w:rFonts w:ascii="Times New Roman" w:hAnsi="Times New Roman" w:cs="Times New Roman"/>
          <w:color w:val="000000" w:themeColor="text1"/>
        </w:rPr>
        <w:t xml:space="preserve">00 reproductive individuals </w:t>
      </w:r>
      <w:r w:rsidR="004D749E" w:rsidRPr="00A018BD">
        <w:rPr>
          <w:rFonts w:ascii="Times New Roman" w:hAnsi="Times New Roman" w:cs="Times New Roman"/>
          <w:iCs/>
          <w:color w:val="000000" w:themeColor="text1"/>
        </w:rPr>
        <w:fldChar w:fldCharType="begin" w:fldLock="1"/>
      </w:r>
      <w:r w:rsidR="00143F37" w:rsidRPr="00A018BD">
        <w:rPr>
          <w:rFonts w:ascii="Times New Roman" w:hAnsi="Times New Roman" w:cs="Times New Roman"/>
          <w:iCs/>
          <w:color w:val="000000" w:themeColor="text1"/>
        </w:rPr>
        <w:instrText>ADDIN CSL_CITATION {"citationItems":[{"id":"ITEM-1","itemData":{"DOI":"10.1016/0196-335x(80)90058-8","ISSN":"00976326","author":[{"dropping-particle":"","family":"Jennings","given":"Mary","non-dropping-particle":"","parse-names":false,"suffix":""}],"container-title":"Federal Register: The Daily Journal of the United States","id":"ITEM-1","issue":"202","issued":{"date-parts":[["2000"]]},"page":"62302-62310","title":"Endangered and Threatened Wildlife and Plants: Threatened Status for the Colorado Butterfly Plant (Gaura neomexicana ssp. coloradensis) From Southeastern Wyoming, Northcentral Colorado, and Extreme Western Nebraska","type":"article-journal","volume":"65"},"uris":["http://www.mendeley.com/documents/?uuid=821723a2-2c66-4c9e-a7dc-22fb21e906cf"]}],"mendeley":{"formattedCitation":"(Jennings 2000)","plainTextFormattedCitation":"(Jennings 2000)","previouslyFormattedCitation":"(Jennings 2000)"},"properties":{"noteIndex":0},"schema":"https://github.com/citation-style-language/schema/raw/master/csl-citation.json"}</w:instrText>
      </w:r>
      <w:r w:rsidR="004D749E" w:rsidRPr="00A018BD">
        <w:rPr>
          <w:rFonts w:ascii="Times New Roman" w:hAnsi="Times New Roman" w:cs="Times New Roman"/>
          <w:iCs/>
          <w:color w:val="000000" w:themeColor="text1"/>
        </w:rPr>
        <w:fldChar w:fldCharType="separate"/>
      </w:r>
      <w:r w:rsidR="0002340D" w:rsidRPr="00A018BD">
        <w:rPr>
          <w:rFonts w:ascii="Times New Roman" w:hAnsi="Times New Roman" w:cs="Times New Roman"/>
          <w:iCs/>
          <w:noProof/>
          <w:color w:val="000000" w:themeColor="text1"/>
        </w:rPr>
        <w:t>(Jennings 2000)</w:t>
      </w:r>
      <w:r w:rsidR="004D749E" w:rsidRPr="00A018BD">
        <w:rPr>
          <w:rFonts w:ascii="Times New Roman" w:hAnsi="Times New Roman" w:cs="Times New Roman"/>
          <w:iCs/>
          <w:color w:val="000000" w:themeColor="text1"/>
        </w:rPr>
        <w:fldChar w:fldCharType="end"/>
      </w:r>
      <w:r w:rsidR="004D749E" w:rsidRPr="00A018BD">
        <w:rPr>
          <w:rFonts w:ascii="Times New Roman" w:hAnsi="Times New Roman" w:cs="Times New Roman"/>
          <w:color w:val="000000" w:themeColor="text1"/>
        </w:rPr>
        <w:t xml:space="preserve">. Although an older estimate of </w:t>
      </w:r>
      <w:r w:rsidR="007D621A" w:rsidRPr="00A018BD">
        <w:rPr>
          <w:rFonts w:ascii="Times New Roman" w:hAnsi="Times New Roman" w:cs="Times New Roman"/>
          <w:color w:val="000000" w:themeColor="text1"/>
        </w:rPr>
        <w:t xml:space="preserve">total </w:t>
      </w:r>
      <w:r w:rsidR="004D749E" w:rsidRPr="00A018BD">
        <w:rPr>
          <w:rFonts w:ascii="Times New Roman" w:hAnsi="Times New Roman" w:cs="Times New Roman"/>
          <w:color w:val="000000" w:themeColor="text1"/>
        </w:rPr>
        <w:t xml:space="preserve">species numbers or </w:t>
      </w:r>
      <w:r w:rsidR="007D621A" w:rsidRPr="00A018BD">
        <w:rPr>
          <w:rFonts w:ascii="Times New Roman" w:hAnsi="Times New Roman" w:cs="Times New Roman"/>
          <w:color w:val="000000" w:themeColor="text1"/>
        </w:rPr>
        <w:t xml:space="preserve">geographic </w:t>
      </w:r>
      <w:r w:rsidR="004D749E" w:rsidRPr="00A018BD">
        <w:rPr>
          <w:rFonts w:ascii="Times New Roman" w:hAnsi="Times New Roman" w:cs="Times New Roman"/>
          <w:color w:val="000000" w:themeColor="text1"/>
        </w:rPr>
        <w:t>range does not exist</w:t>
      </w:r>
      <w:r w:rsidR="007D621A" w:rsidRPr="00A018BD">
        <w:rPr>
          <w:rFonts w:ascii="Times New Roman" w:hAnsi="Times New Roman" w:cs="Times New Roman"/>
          <w:color w:val="000000" w:themeColor="text1"/>
        </w:rPr>
        <w:t xml:space="preserve"> to serve as a reference</w:t>
      </w:r>
      <w:r w:rsidR="004D749E" w:rsidRPr="00A018BD">
        <w:rPr>
          <w:rFonts w:ascii="Times New Roman" w:hAnsi="Times New Roman" w:cs="Times New Roman"/>
          <w:color w:val="000000" w:themeColor="text1"/>
        </w:rPr>
        <w:t xml:space="preserve">, decline in a majority of </w:t>
      </w:r>
      <w:r w:rsidR="007D621A" w:rsidRPr="00A018BD">
        <w:rPr>
          <w:rFonts w:ascii="Times New Roman" w:hAnsi="Times New Roman" w:cs="Times New Roman"/>
          <w:color w:val="000000" w:themeColor="text1"/>
        </w:rPr>
        <w:t xml:space="preserve">the </w:t>
      </w:r>
      <w:r w:rsidR="004D749E" w:rsidRPr="00A018BD">
        <w:rPr>
          <w:rFonts w:ascii="Times New Roman" w:hAnsi="Times New Roman" w:cs="Times New Roman"/>
          <w:color w:val="000000" w:themeColor="text1"/>
        </w:rPr>
        <w:t xml:space="preserve">known populations between </w:t>
      </w:r>
      <w:r w:rsidR="007D621A" w:rsidRPr="00A018BD">
        <w:rPr>
          <w:rFonts w:ascii="Times New Roman" w:hAnsi="Times New Roman" w:cs="Times New Roman"/>
          <w:color w:val="000000" w:themeColor="text1"/>
        </w:rPr>
        <w:t>the mid-1980s</w:t>
      </w:r>
      <w:r w:rsidR="004D749E" w:rsidRPr="00A018BD">
        <w:rPr>
          <w:rFonts w:ascii="Times New Roman" w:hAnsi="Times New Roman" w:cs="Times New Roman"/>
          <w:color w:val="000000" w:themeColor="text1"/>
        </w:rPr>
        <w:t xml:space="preserve"> and 2000</w:t>
      </w:r>
      <w:r w:rsidR="007D621A" w:rsidRPr="00A018BD">
        <w:rPr>
          <w:rFonts w:ascii="Times New Roman" w:hAnsi="Times New Roman" w:cs="Times New Roman"/>
          <w:color w:val="000000" w:themeColor="text1"/>
        </w:rPr>
        <w:t xml:space="preserve"> lead the U.S. Fish and Wildlife Service (USFWS) to designate </w:t>
      </w:r>
      <w:r w:rsidR="007D621A" w:rsidRPr="00A018BD">
        <w:rPr>
          <w:rFonts w:ascii="Times New Roman" w:hAnsi="Times New Roman" w:cs="Times New Roman"/>
          <w:i/>
          <w:iCs/>
          <w:color w:val="000000" w:themeColor="text1"/>
        </w:rPr>
        <w:t>O. coloradensis</w:t>
      </w:r>
      <w:r w:rsidR="007D621A" w:rsidRPr="00A018BD">
        <w:rPr>
          <w:rFonts w:ascii="Times New Roman" w:hAnsi="Times New Roman" w:cs="Times New Roman"/>
          <w:color w:val="000000" w:themeColor="text1"/>
        </w:rPr>
        <w:t xml:space="preserve"> as a “threatened” species protected under the Endangered Species Act </w:t>
      </w:r>
      <w:r w:rsidR="007D621A" w:rsidRPr="00A018BD">
        <w:rPr>
          <w:rFonts w:ascii="Times New Roman" w:hAnsi="Times New Roman" w:cs="Times New Roman"/>
          <w:iCs/>
          <w:color w:val="000000" w:themeColor="text1"/>
        </w:rPr>
        <w:fldChar w:fldCharType="begin" w:fldLock="1"/>
      </w:r>
      <w:r w:rsidR="00143F37" w:rsidRPr="00A018BD">
        <w:rPr>
          <w:rFonts w:ascii="Times New Roman" w:hAnsi="Times New Roman" w:cs="Times New Roman"/>
          <w:iCs/>
          <w:color w:val="000000" w:themeColor="text1"/>
        </w:rPr>
        <w:instrText>ADDIN CSL_CITATION {"citationItems":[{"id":"ITEM-1","itemData":{"DOI":"10.1016/0196-335x(80)90058-8","ISSN":"00976326","author":[{"dropping-particle":"","family":"Jennings","given":"Mary","non-dropping-particle":"","parse-names":false,"suffix":""}],"container-title":"Federal Register: The Daily Journal of the United States","id":"ITEM-1","issue":"202","issued":{"date-parts":[["2000"]]},"page":"62302-62310","title":"Endangered and Threatened Wildlife and Plants: Threatened Status for the Colorado Butterfly Plant (Gaura neomexicana ssp. coloradensis) From Southeastern Wyoming, Northcentral Colorado, and Extreme Western Nebraska","type":"article-journal","volume":"65"},"uris":["http://www.mendeley.com/documents/?uuid=821723a2-2c66-4c9e-a7dc-22fb21e906cf"]}],"mendeley":{"formattedCitation":"(Jennings 2000)","plainTextFormattedCitation":"(Jennings 2000)","previouslyFormattedCitation":"(Jennings 2000)"},"properties":{"noteIndex":0},"schema":"https://github.com/citation-style-language/schema/raw/master/csl-citation.json"}</w:instrText>
      </w:r>
      <w:r w:rsidR="007D621A" w:rsidRPr="00A018BD">
        <w:rPr>
          <w:rFonts w:ascii="Times New Roman" w:hAnsi="Times New Roman" w:cs="Times New Roman"/>
          <w:iCs/>
          <w:color w:val="000000" w:themeColor="text1"/>
        </w:rPr>
        <w:fldChar w:fldCharType="separate"/>
      </w:r>
      <w:r w:rsidR="0002340D" w:rsidRPr="00A018BD">
        <w:rPr>
          <w:rFonts w:ascii="Times New Roman" w:hAnsi="Times New Roman" w:cs="Times New Roman"/>
          <w:iCs/>
          <w:noProof/>
          <w:color w:val="000000" w:themeColor="text1"/>
        </w:rPr>
        <w:t>(Jennings 2000)</w:t>
      </w:r>
      <w:r w:rsidR="007D621A" w:rsidRPr="00A018BD">
        <w:rPr>
          <w:rFonts w:ascii="Times New Roman" w:hAnsi="Times New Roman" w:cs="Times New Roman"/>
          <w:iCs/>
          <w:color w:val="000000" w:themeColor="text1"/>
        </w:rPr>
        <w:fldChar w:fldCharType="end"/>
      </w:r>
      <w:r w:rsidR="007D621A" w:rsidRPr="00A018BD">
        <w:rPr>
          <w:rFonts w:ascii="Times New Roman" w:hAnsi="Times New Roman" w:cs="Times New Roman"/>
          <w:iCs/>
          <w:color w:val="000000" w:themeColor="text1"/>
        </w:rPr>
        <w:t xml:space="preserve">. </w:t>
      </w:r>
      <w:r w:rsidR="004C28F1" w:rsidRPr="00A018BD">
        <w:rPr>
          <w:rFonts w:ascii="Times New Roman" w:hAnsi="Times New Roman" w:cs="Times New Roman"/>
          <w:iCs/>
          <w:color w:val="000000" w:themeColor="text1"/>
        </w:rPr>
        <w:t xml:space="preserve">Although this species appears to be naturally rare, mangers were concerned that, without protection, </w:t>
      </w:r>
      <w:r w:rsidR="004C28F1" w:rsidRPr="00A018BD">
        <w:rPr>
          <w:rFonts w:ascii="Times New Roman" w:hAnsi="Times New Roman" w:cs="Times New Roman"/>
          <w:i/>
          <w:color w:val="000000" w:themeColor="text1"/>
        </w:rPr>
        <w:t>O. coloradensis</w:t>
      </w:r>
      <w:r w:rsidR="004C28F1" w:rsidRPr="00A018BD">
        <w:rPr>
          <w:rFonts w:ascii="Times New Roman" w:hAnsi="Times New Roman" w:cs="Times New Roman"/>
          <w:iCs/>
          <w:color w:val="000000" w:themeColor="text1"/>
        </w:rPr>
        <w:t xml:space="preserve"> had the potential for extinction because of habitat loss due to ranching, natural resource extraction, and shrub encroachment resulting from altered disturbance regimes.  </w:t>
      </w:r>
    </w:p>
    <w:p w14:paraId="371ECABA" w14:textId="5A7A80D6" w:rsidR="00300BD7" w:rsidRPr="00A018BD" w:rsidRDefault="00196895" w:rsidP="00FA480A">
      <w:pPr>
        <w:spacing w:line="480" w:lineRule="auto"/>
        <w:ind w:firstLine="360"/>
        <w:rPr>
          <w:rFonts w:ascii="Times New Roman" w:hAnsi="Times New Roman" w:cs="Times New Roman"/>
          <w:i/>
          <w:iCs/>
          <w:color w:val="000000" w:themeColor="text1"/>
        </w:rPr>
      </w:pPr>
      <w:r w:rsidRPr="00A018BD">
        <w:rPr>
          <w:rFonts w:ascii="Times New Roman" w:hAnsi="Times New Roman" w:cs="Times New Roman"/>
          <w:i/>
          <w:iCs/>
          <w:color w:val="000000" w:themeColor="text1"/>
        </w:rPr>
        <w:lastRenderedPageBreak/>
        <w:t>Demographic Data Collection</w:t>
      </w:r>
      <w:r w:rsidR="00C378AF" w:rsidRPr="00A018BD">
        <w:rPr>
          <w:rFonts w:ascii="Times New Roman" w:hAnsi="Times New Roman" w:cs="Times New Roman"/>
          <w:i/>
          <w:iCs/>
          <w:color w:val="000000" w:themeColor="text1"/>
        </w:rPr>
        <w:t xml:space="preserve">: </w:t>
      </w:r>
      <w:r w:rsidR="00D57671" w:rsidRPr="00A018BD">
        <w:rPr>
          <w:rFonts w:ascii="Times New Roman" w:hAnsi="Times New Roman" w:cs="Times New Roman"/>
          <w:color w:val="000000" w:themeColor="text1"/>
        </w:rPr>
        <w:t xml:space="preserve">We conducted a three-year demographic study of </w:t>
      </w:r>
      <w:r w:rsidR="00D57671" w:rsidRPr="00A018BD">
        <w:rPr>
          <w:rFonts w:ascii="Times New Roman" w:hAnsi="Times New Roman" w:cs="Times New Roman"/>
          <w:i/>
          <w:iCs/>
          <w:color w:val="000000" w:themeColor="text1"/>
        </w:rPr>
        <w:t>O. coloradensis</w:t>
      </w:r>
      <w:r w:rsidR="00D57671" w:rsidRPr="00A018BD">
        <w:rPr>
          <w:rFonts w:ascii="Times New Roman" w:hAnsi="Times New Roman" w:cs="Times New Roman"/>
          <w:color w:val="000000" w:themeColor="text1"/>
        </w:rPr>
        <w:t xml:space="preserve"> across six </w:t>
      </w:r>
      <w:r w:rsidR="00892E76" w:rsidRPr="00A018BD">
        <w:rPr>
          <w:rFonts w:ascii="Times New Roman" w:hAnsi="Times New Roman" w:cs="Times New Roman"/>
          <w:color w:val="000000" w:themeColor="text1"/>
        </w:rPr>
        <w:t>subpopulations</w:t>
      </w:r>
      <w:r w:rsidR="00D57671" w:rsidRPr="00A018BD">
        <w:rPr>
          <w:rFonts w:ascii="Times New Roman" w:hAnsi="Times New Roman" w:cs="Times New Roman"/>
          <w:color w:val="000000" w:themeColor="text1"/>
        </w:rPr>
        <w:t xml:space="preserve">, three at the F.E. Warren Airforce Base (FEWAFB) and three at the Soapstone Prairie Natural Area. </w:t>
      </w:r>
      <w:r w:rsidR="00E068AA" w:rsidRPr="00A018BD">
        <w:rPr>
          <w:rFonts w:ascii="Times New Roman" w:hAnsi="Times New Roman" w:cs="Times New Roman"/>
          <w:color w:val="000000" w:themeColor="text1"/>
        </w:rPr>
        <w:t>In early summer 201</w:t>
      </w:r>
      <w:r w:rsidR="002814D4" w:rsidRPr="00A018BD">
        <w:rPr>
          <w:rFonts w:ascii="Times New Roman" w:hAnsi="Times New Roman" w:cs="Times New Roman"/>
          <w:color w:val="000000" w:themeColor="text1"/>
        </w:rPr>
        <w:t>8</w:t>
      </w:r>
      <w:r w:rsidR="00E068AA" w:rsidRPr="00A018BD">
        <w:rPr>
          <w:rFonts w:ascii="Times New Roman" w:hAnsi="Times New Roman" w:cs="Times New Roman"/>
          <w:color w:val="000000" w:themeColor="text1"/>
        </w:rPr>
        <w:t xml:space="preserve"> we</w:t>
      </w:r>
      <w:r w:rsidR="00D57671" w:rsidRPr="00A018BD">
        <w:rPr>
          <w:rFonts w:ascii="Times New Roman" w:hAnsi="Times New Roman" w:cs="Times New Roman"/>
          <w:color w:val="000000" w:themeColor="text1"/>
        </w:rPr>
        <w:t xml:space="preserve"> established three 2x2 m quadrats in each of these subpopulations</w:t>
      </w:r>
      <w:r w:rsidR="00E068AA" w:rsidRPr="00A018BD">
        <w:rPr>
          <w:rFonts w:ascii="Times New Roman" w:hAnsi="Times New Roman" w:cs="Times New Roman"/>
          <w:color w:val="000000" w:themeColor="text1"/>
        </w:rPr>
        <w:t>, resulting in 18 plots</w:t>
      </w:r>
      <w:r w:rsidR="00AA70C5" w:rsidRPr="00A018BD">
        <w:rPr>
          <w:rFonts w:ascii="Times New Roman" w:hAnsi="Times New Roman" w:cs="Times New Roman"/>
          <w:color w:val="000000" w:themeColor="text1"/>
        </w:rPr>
        <w:t xml:space="preserve"> (Table 1)</w:t>
      </w:r>
      <w:r w:rsidR="00E068AA" w:rsidRPr="00A018BD">
        <w:rPr>
          <w:rFonts w:ascii="Times New Roman" w:hAnsi="Times New Roman" w:cs="Times New Roman"/>
          <w:color w:val="000000" w:themeColor="text1"/>
        </w:rPr>
        <w:t>.</w:t>
      </w:r>
      <w:r w:rsidR="002814D4" w:rsidRPr="00A018BD">
        <w:rPr>
          <w:rFonts w:ascii="Times New Roman" w:hAnsi="Times New Roman" w:cs="Times New Roman"/>
          <w:color w:val="000000" w:themeColor="text1"/>
        </w:rPr>
        <w:t xml:space="preserve"> </w:t>
      </w:r>
      <w:r w:rsidR="0026424D" w:rsidRPr="00A018BD">
        <w:rPr>
          <w:rFonts w:ascii="Times New Roman" w:hAnsi="Times New Roman" w:cs="Times New Roman"/>
          <w:color w:val="000000" w:themeColor="text1"/>
        </w:rPr>
        <w:t>W</w:t>
      </w:r>
      <w:r w:rsidR="00F8758D" w:rsidRPr="00A018BD">
        <w:rPr>
          <w:rFonts w:ascii="Times New Roman" w:hAnsi="Times New Roman" w:cs="Times New Roman"/>
          <w:color w:val="000000" w:themeColor="text1"/>
        </w:rPr>
        <w:t xml:space="preserve">e tagged and mapped </w:t>
      </w:r>
      <w:r w:rsidR="002814D4" w:rsidRPr="00A018BD">
        <w:rPr>
          <w:rFonts w:ascii="Times New Roman" w:hAnsi="Times New Roman" w:cs="Times New Roman"/>
          <w:color w:val="000000" w:themeColor="text1"/>
        </w:rPr>
        <w:t>every unique individual</w:t>
      </w:r>
      <w:r w:rsidR="00F8758D" w:rsidRPr="00A018BD">
        <w:rPr>
          <w:rFonts w:ascii="Times New Roman" w:hAnsi="Times New Roman" w:cs="Times New Roman"/>
          <w:color w:val="000000" w:themeColor="text1"/>
        </w:rPr>
        <w:t xml:space="preserve"> in each of these plots</w:t>
      </w:r>
      <w:r w:rsidR="006A4261">
        <w:rPr>
          <w:rFonts w:ascii="Times New Roman" w:hAnsi="Times New Roman" w:cs="Times New Roman"/>
          <w:color w:val="000000" w:themeColor="text1"/>
        </w:rPr>
        <w:t xml:space="preserve"> if their largest leaf was at least 3 cm.</w:t>
      </w:r>
      <w:r w:rsidR="007A797D" w:rsidRPr="00A018BD">
        <w:rPr>
          <w:rFonts w:ascii="Times New Roman" w:hAnsi="Times New Roman" w:cs="Times New Roman"/>
          <w:color w:val="000000" w:themeColor="text1"/>
        </w:rPr>
        <w:t xml:space="preserve"> </w:t>
      </w:r>
      <w:r w:rsidR="006A4261">
        <w:rPr>
          <w:rFonts w:ascii="Times New Roman" w:hAnsi="Times New Roman" w:cs="Times New Roman"/>
          <w:color w:val="000000" w:themeColor="text1"/>
        </w:rPr>
        <w:t>We</w:t>
      </w:r>
      <w:r w:rsidR="007A797D" w:rsidRPr="00A018BD">
        <w:rPr>
          <w:rFonts w:ascii="Times New Roman" w:hAnsi="Times New Roman" w:cs="Times New Roman"/>
          <w:color w:val="000000" w:themeColor="text1"/>
        </w:rPr>
        <w:t xml:space="preserve"> recorded longest leaf length, reproductive status, </w:t>
      </w:r>
      <w:r w:rsidR="00144D32">
        <w:rPr>
          <w:rFonts w:ascii="Times New Roman" w:hAnsi="Times New Roman" w:cs="Times New Roman"/>
          <w:color w:val="000000" w:themeColor="text1"/>
        </w:rPr>
        <w:t>flowering status and seed production</w:t>
      </w:r>
      <w:r w:rsidR="007A797D" w:rsidRPr="00A018BD">
        <w:rPr>
          <w:rFonts w:ascii="Times New Roman" w:hAnsi="Times New Roman" w:cs="Times New Roman"/>
          <w:color w:val="000000" w:themeColor="text1"/>
        </w:rPr>
        <w:t xml:space="preserve">, and </w:t>
      </w:r>
      <w:commentRangeStart w:id="12"/>
      <w:commentRangeStart w:id="13"/>
      <w:r w:rsidR="007A797D" w:rsidRPr="00A018BD">
        <w:rPr>
          <w:rFonts w:ascii="Times New Roman" w:hAnsi="Times New Roman" w:cs="Times New Roman"/>
          <w:color w:val="000000" w:themeColor="text1"/>
        </w:rPr>
        <w:t>presence and character of herbivory damage</w:t>
      </w:r>
      <w:commentRangeEnd w:id="12"/>
      <w:r w:rsidR="00A72AB0">
        <w:rPr>
          <w:rStyle w:val="CommentReference"/>
        </w:rPr>
        <w:commentReference w:id="12"/>
      </w:r>
      <w:commentRangeEnd w:id="13"/>
      <w:r w:rsidR="00997106">
        <w:rPr>
          <w:rStyle w:val="CommentReference"/>
        </w:rPr>
        <w:commentReference w:id="13"/>
      </w:r>
      <w:r w:rsidR="0026424D" w:rsidRPr="00A018BD">
        <w:rPr>
          <w:rFonts w:ascii="Times New Roman" w:hAnsi="Times New Roman" w:cs="Times New Roman"/>
          <w:color w:val="000000" w:themeColor="text1"/>
        </w:rPr>
        <w:t>. In 2019 and 2020 cens</w:t>
      </w:r>
      <w:r w:rsidR="006372AE" w:rsidRPr="00A018BD">
        <w:rPr>
          <w:rFonts w:ascii="Times New Roman" w:hAnsi="Times New Roman" w:cs="Times New Roman"/>
          <w:color w:val="000000" w:themeColor="text1"/>
        </w:rPr>
        <w:t>uses</w:t>
      </w:r>
      <w:r w:rsidR="0026424D" w:rsidRPr="00A018BD">
        <w:rPr>
          <w:rFonts w:ascii="Times New Roman" w:hAnsi="Times New Roman" w:cs="Times New Roman"/>
          <w:color w:val="000000" w:themeColor="text1"/>
        </w:rPr>
        <w:t xml:space="preserve">, we mapped and tagged new plants </w:t>
      </w:r>
      <w:r w:rsidR="006A4261">
        <w:rPr>
          <w:rFonts w:ascii="Times New Roman" w:hAnsi="Times New Roman" w:cs="Times New Roman"/>
          <w:color w:val="000000" w:themeColor="text1"/>
        </w:rPr>
        <w:t xml:space="preserve">if their largest leaf was at least 3 cm, </w:t>
      </w:r>
      <w:r w:rsidR="0026424D" w:rsidRPr="00A018BD">
        <w:rPr>
          <w:rFonts w:ascii="Times New Roman" w:hAnsi="Times New Roman" w:cs="Times New Roman"/>
          <w:color w:val="000000" w:themeColor="text1"/>
        </w:rPr>
        <w:t xml:space="preserve">and re-measured all surviving plants from previous years. </w:t>
      </w:r>
      <w:r w:rsidR="00217A5F">
        <w:rPr>
          <w:rFonts w:ascii="Times New Roman" w:hAnsi="Times New Roman" w:cs="Times New Roman"/>
          <w:color w:val="000000" w:themeColor="text1"/>
        </w:rPr>
        <w:t xml:space="preserve">High densities of small plants </w:t>
      </w:r>
      <w:r w:rsidR="00217A5F" w:rsidRPr="002F134E">
        <w:rPr>
          <w:rFonts w:ascii="Times New Roman" w:hAnsi="Times New Roman" w:cs="Times New Roman"/>
          <w:color w:val="000000" w:themeColor="text1"/>
        </w:rPr>
        <w:t>(i.e.,</w:t>
      </w:r>
      <w:r w:rsidR="0026424D" w:rsidRPr="00A018BD">
        <w:rPr>
          <w:rFonts w:ascii="Times New Roman" w:hAnsi="Times New Roman" w:cs="Times New Roman"/>
          <w:i/>
          <w:iCs/>
          <w:color w:val="000000" w:themeColor="text1"/>
        </w:rPr>
        <w:t xml:space="preserve"> </w:t>
      </w:r>
      <w:r w:rsidR="0026424D" w:rsidRPr="00A018BD">
        <w:rPr>
          <w:rFonts w:ascii="Times New Roman" w:hAnsi="Times New Roman" w:cs="Times New Roman"/>
          <w:color w:val="000000" w:themeColor="text1"/>
        </w:rPr>
        <w:t xml:space="preserve">plants </w:t>
      </w:r>
      <w:r w:rsidR="00217A5F">
        <w:rPr>
          <w:rFonts w:ascii="Times New Roman" w:hAnsi="Times New Roman" w:cs="Times New Roman"/>
          <w:color w:val="000000" w:themeColor="text1"/>
        </w:rPr>
        <w:t>with largest leaf</w:t>
      </w:r>
      <w:r w:rsidR="00217A5F" w:rsidRPr="00A018BD">
        <w:rPr>
          <w:rFonts w:ascii="Times New Roman" w:hAnsi="Times New Roman" w:cs="Times New Roman"/>
          <w:color w:val="000000" w:themeColor="text1"/>
        </w:rPr>
        <w:t xml:space="preserve"> </w:t>
      </w:r>
      <w:r w:rsidR="00217A5F">
        <w:rPr>
          <w:rFonts w:ascii="Times New Roman" w:hAnsi="Times New Roman" w:cs="Times New Roman"/>
          <w:color w:val="000000" w:themeColor="text1"/>
        </w:rPr>
        <w:t>&lt;</w:t>
      </w:r>
      <w:r w:rsidR="00217A5F" w:rsidRPr="00A018BD">
        <w:rPr>
          <w:rFonts w:ascii="Times New Roman" w:hAnsi="Times New Roman" w:cs="Times New Roman"/>
          <w:color w:val="000000" w:themeColor="text1"/>
        </w:rPr>
        <w:t xml:space="preserve"> </w:t>
      </w:r>
      <w:r w:rsidR="0026424D" w:rsidRPr="00A018BD">
        <w:rPr>
          <w:rFonts w:ascii="Times New Roman" w:hAnsi="Times New Roman" w:cs="Times New Roman"/>
          <w:color w:val="000000" w:themeColor="text1"/>
        </w:rPr>
        <w:t>3 cm</w:t>
      </w:r>
      <w:r w:rsidR="00217A5F">
        <w:rPr>
          <w:rFonts w:ascii="Times New Roman" w:hAnsi="Times New Roman" w:cs="Times New Roman"/>
          <w:color w:val="000000" w:themeColor="text1"/>
        </w:rPr>
        <w:t>)</w:t>
      </w:r>
      <w:r w:rsidR="0026424D" w:rsidRPr="00A018BD">
        <w:rPr>
          <w:rFonts w:ascii="Times New Roman" w:hAnsi="Times New Roman" w:cs="Times New Roman"/>
          <w:color w:val="000000" w:themeColor="text1"/>
        </w:rPr>
        <w:t xml:space="preserve"> </w:t>
      </w:r>
      <w:r w:rsidR="00217A5F">
        <w:rPr>
          <w:rFonts w:ascii="Times New Roman" w:hAnsi="Times New Roman" w:cs="Times New Roman"/>
          <w:color w:val="000000" w:themeColor="text1"/>
        </w:rPr>
        <w:t>prevented</w:t>
      </w:r>
      <w:r w:rsidR="0026424D" w:rsidRPr="00A018BD">
        <w:rPr>
          <w:rFonts w:ascii="Times New Roman" w:hAnsi="Times New Roman" w:cs="Times New Roman"/>
          <w:color w:val="000000" w:themeColor="text1"/>
        </w:rPr>
        <w:t xml:space="preserve"> </w:t>
      </w:r>
      <w:r w:rsidR="00217A5F">
        <w:rPr>
          <w:rFonts w:ascii="Times New Roman" w:hAnsi="Times New Roman" w:cs="Times New Roman"/>
          <w:color w:val="000000" w:themeColor="text1"/>
        </w:rPr>
        <w:t>our ability to</w:t>
      </w:r>
      <w:r w:rsidR="0026424D" w:rsidRPr="00A018BD">
        <w:rPr>
          <w:rFonts w:ascii="Times New Roman" w:hAnsi="Times New Roman" w:cs="Times New Roman"/>
          <w:color w:val="000000" w:themeColor="text1"/>
        </w:rPr>
        <w:t xml:space="preserve"> map and tag </w:t>
      </w:r>
      <w:r w:rsidR="00217A5F">
        <w:rPr>
          <w:rFonts w:ascii="Times New Roman" w:hAnsi="Times New Roman" w:cs="Times New Roman"/>
          <w:color w:val="000000" w:themeColor="text1"/>
        </w:rPr>
        <w:t xml:space="preserve">all seedlings </w:t>
      </w:r>
      <w:r w:rsidR="0026424D" w:rsidRPr="00A018BD">
        <w:rPr>
          <w:rFonts w:ascii="Times New Roman" w:hAnsi="Times New Roman" w:cs="Times New Roman"/>
          <w:color w:val="000000" w:themeColor="text1"/>
        </w:rPr>
        <w:t>each year, so we tall</w:t>
      </w:r>
      <w:r w:rsidR="00217A5F">
        <w:rPr>
          <w:rFonts w:ascii="Times New Roman" w:hAnsi="Times New Roman" w:cs="Times New Roman"/>
          <w:color w:val="000000" w:themeColor="text1"/>
        </w:rPr>
        <w:t>ied</w:t>
      </w:r>
      <w:r w:rsidR="0026424D" w:rsidRPr="00A018BD">
        <w:rPr>
          <w:rFonts w:ascii="Times New Roman" w:hAnsi="Times New Roman" w:cs="Times New Roman"/>
          <w:color w:val="000000" w:themeColor="text1"/>
        </w:rPr>
        <w:t xml:space="preserve"> </w:t>
      </w:r>
      <w:r w:rsidR="00217A5F">
        <w:rPr>
          <w:rFonts w:ascii="Times New Roman" w:hAnsi="Times New Roman" w:cs="Times New Roman"/>
          <w:color w:val="000000" w:themeColor="text1"/>
        </w:rPr>
        <w:t>them</w:t>
      </w:r>
      <w:r w:rsidR="0026424D" w:rsidRPr="00A018BD">
        <w:rPr>
          <w:rFonts w:ascii="Times New Roman" w:hAnsi="Times New Roman" w:cs="Times New Roman"/>
          <w:color w:val="000000" w:themeColor="text1"/>
        </w:rPr>
        <w:t xml:space="preserve"> in each plot in each year.</w:t>
      </w:r>
      <w:r w:rsidR="00300BD7" w:rsidRPr="00A018BD">
        <w:rPr>
          <w:rFonts w:ascii="Times New Roman" w:hAnsi="Times New Roman" w:cs="Times New Roman"/>
          <w:color w:val="000000" w:themeColor="text1"/>
        </w:rPr>
        <w:t xml:space="preserve"> We will refer to these plants smaller than 3 cm as “seedlings,” and plants larger </w:t>
      </w:r>
      <w:r w:rsidR="00217A5F" w:rsidRPr="00A018BD">
        <w:rPr>
          <w:rFonts w:ascii="Times New Roman" w:hAnsi="Times New Roman" w:cs="Times New Roman"/>
          <w:color w:val="000000" w:themeColor="text1"/>
        </w:rPr>
        <w:t>tha</w:t>
      </w:r>
      <w:r w:rsidR="00217A5F">
        <w:rPr>
          <w:rFonts w:ascii="Times New Roman" w:hAnsi="Times New Roman" w:cs="Times New Roman"/>
          <w:color w:val="000000" w:themeColor="text1"/>
        </w:rPr>
        <w:t>n</w:t>
      </w:r>
      <w:r w:rsidR="00217A5F" w:rsidRPr="00A018BD">
        <w:rPr>
          <w:rFonts w:ascii="Times New Roman" w:hAnsi="Times New Roman" w:cs="Times New Roman"/>
          <w:color w:val="000000" w:themeColor="text1"/>
        </w:rPr>
        <w:t xml:space="preserve"> </w:t>
      </w:r>
      <w:r w:rsidR="00300BD7" w:rsidRPr="00A018BD">
        <w:rPr>
          <w:rFonts w:ascii="Times New Roman" w:hAnsi="Times New Roman" w:cs="Times New Roman"/>
          <w:color w:val="000000" w:themeColor="text1"/>
        </w:rPr>
        <w:t>3 cm as “</w:t>
      </w:r>
      <w:r w:rsidR="00906A31">
        <w:rPr>
          <w:rFonts w:ascii="Times New Roman" w:hAnsi="Times New Roman" w:cs="Times New Roman"/>
          <w:color w:val="000000" w:themeColor="text1"/>
        </w:rPr>
        <w:t>non-seedling</w:t>
      </w:r>
      <w:r w:rsidR="00B7076D" w:rsidRPr="00A018BD">
        <w:rPr>
          <w:rFonts w:ascii="Times New Roman" w:hAnsi="Times New Roman" w:cs="Times New Roman"/>
          <w:color w:val="000000" w:themeColor="text1"/>
        </w:rPr>
        <w:t xml:space="preserve"> </w:t>
      </w:r>
      <w:r w:rsidR="00300BD7" w:rsidRPr="00A018BD">
        <w:rPr>
          <w:rFonts w:ascii="Times New Roman" w:hAnsi="Times New Roman" w:cs="Times New Roman"/>
          <w:color w:val="000000" w:themeColor="text1"/>
        </w:rPr>
        <w:t>plants.”</w:t>
      </w:r>
      <w:r w:rsidR="00832F11" w:rsidRPr="00A018BD">
        <w:rPr>
          <w:rFonts w:ascii="Times New Roman" w:hAnsi="Times New Roman" w:cs="Times New Roman"/>
          <w:color w:val="000000" w:themeColor="text1"/>
        </w:rPr>
        <w:t xml:space="preserve"> All censuses took place between late May and early July, during the peak of the </w:t>
      </w:r>
      <w:r w:rsidR="00832F11" w:rsidRPr="00A018BD">
        <w:rPr>
          <w:rFonts w:ascii="Times New Roman" w:hAnsi="Times New Roman" w:cs="Times New Roman"/>
          <w:i/>
          <w:iCs/>
          <w:color w:val="000000" w:themeColor="text1"/>
        </w:rPr>
        <w:t>O. coloradensis</w:t>
      </w:r>
      <w:r w:rsidR="00832F11" w:rsidRPr="00A018BD">
        <w:rPr>
          <w:rFonts w:ascii="Times New Roman" w:hAnsi="Times New Roman" w:cs="Times New Roman"/>
          <w:color w:val="000000" w:themeColor="text1"/>
        </w:rPr>
        <w:t xml:space="preserve"> growing season. </w:t>
      </w:r>
      <w:r w:rsidR="00300BD7" w:rsidRPr="00A018BD">
        <w:rPr>
          <w:rFonts w:ascii="Times New Roman" w:hAnsi="Times New Roman" w:cs="Times New Roman"/>
          <w:color w:val="000000" w:themeColor="text1"/>
        </w:rPr>
        <w:t xml:space="preserve"> </w:t>
      </w:r>
    </w:p>
    <w:p w14:paraId="3D215A52" w14:textId="551AA031" w:rsidR="005E5652" w:rsidRPr="00A018BD" w:rsidRDefault="00300BD7" w:rsidP="005E5652">
      <w:pPr>
        <w:spacing w:line="480" w:lineRule="auto"/>
        <w:ind w:firstLine="720"/>
        <w:rPr>
          <w:rFonts w:ascii="Times New Roman" w:hAnsi="Times New Roman" w:cs="Times New Roman"/>
          <w:color w:val="000000" w:themeColor="text1"/>
        </w:rPr>
      </w:pPr>
      <w:r w:rsidRPr="00A018BD">
        <w:rPr>
          <w:rFonts w:ascii="Times New Roman" w:hAnsi="Times New Roman" w:cs="Times New Roman"/>
          <w:color w:val="000000" w:themeColor="text1"/>
        </w:rPr>
        <w:t xml:space="preserve">It was not possible to measure </w:t>
      </w:r>
      <w:r w:rsidR="00217A5F">
        <w:rPr>
          <w:rFonts w:ascii="Times New Roman" w:hAnsi="Times New Roman" w:cs="Times New Roman"/>
          <w:color w:val="000000" w:themeColor="text1"/>
        </w:rPr>
        <w:t>seed production exactly because</w:t>
      </w:r>
      <w:r w:rsidRPr="00A018BD">
        <w:rPr>
          <w:rFonts w:ascii="Times New Roman" w:hAnsi="Times New Roman" w:cs="Times New Roman"/>
          <w:color w:val="000000" w:themeColor="text1"/>
        </w:rPr>
        <w:t xml:space="preserve"> </w:t>
      </w:r>
      <w:r w:rsidRPr="00A018BD">
        <w:rPr>
          <w:rFonts w:ascii="Times New Roman" w:hAnsi="Times New Roman" w:cs="Times New Roman"/>
          <w:i/>
          <w:iCs/>
          <w:color w:val="000000" w:themeColor="text1"/>
        </w:rPr>
        <w:t>O. coloradensis</w:t>
      </w:r>
      <w:r w:rsidRPr="00A018BD">
        <w:rPr>
          <w:rFonts w:ascii="Times New Roman" w:hAnsi="Times New Roman" w:cs="Times New Roman"/>
          <w:color w:val="000000" w:themeColor="text1"/>
        </w:rPr>
        <w:t xml:space="preserve"> seeds are contained in indehiscent capsules. Additionally, buds on the same plant flower and set seed with a</w:t>
      </w:r>
      <w:r w:rsidR="0064534C" w:rsidRPr="00A018BD">
        <w:rPr>
          <w:rFonts w:ascii="Times New Roman" w:hAnsi="Times New Roman" w:cs="Times New Roman"/>
          <w:color w:val="000000" w:themeColor="text1"/>
        </w:rPr>
        <w:t xml:space="preserve"> time</w:t>
      </w:r>
      <w:r w:rsidRPr="00A018BD">
        <w:rPr>
          <w:rFonts w:ascii="Times New Roman" w:hAnsi="Times New Roman" w:cs="Times New Roman"/>
          <w:color w:val="000000" w:themeColor="text1"/>
        </w:rPr>
        <w:t xml:space="preserve"> lag</w:t>
      </w:r>
      <w:r w:rsidR="0064534C" w:rsidRPr="00A018BD">
        <w:rPr>
          <w:rFonts w:ascii="Times New Roman" w:hAnsi="Times New Roman" w:cs="Times New Roman"/>
          <w:color w:val="000000" w:themeColor="text1"/>
        </w:rPr>
        <w:t xml:space="preserve">, such that mature seed capsules often exist at the tip of a stem while </w:t>
      </w:r>
      <w:r w:rsidR="00BD4C5D" w:rsidRPr="00A018BD">
        <w:rPr>
          <w:rFonts w:ascii="Times New Roman" w:hAnsi="Times New Roman" w:cs="Times New Roman"/>
          <w:color w:val="000000" w:themeColor="text1"/>
        </w:rPr>
        <w:t xml:space="preserve">un-opened buds lower down on that same stem have not yet flowered. This makes it difficult to count the total number of capsules produced by a plant. However, seed capsules leave a noticeable scar on the stem, so we used the number of seed capsule scars on reproductive </w:t>
      </w:r>
      <w:r w:rsidR="00FC0971" w:rsidRPr="00A018BD">
        <w:rPr>
          <w:rFonts w:ascii="Times New Roman" w:hAnsi="Times New Roman" w:cs="Times New Roman"/>
          <w:color w:val="000000" w:themeColor="text1"/>
        </w:rPr>
        <w:t xml:space="preserve">stems as an estimate of capsule production. Counting scars is extremely time-intensive since a single plant can produce several hundred capsules, so we used linear regression to estimate the relationship between the length of stem bearing capsule scars and the number of capsules produced by that stem. </w:t>
      </w:r>
      <w:r w:rsidR="00CA031C" w:rsidRPr="00A018BD">
        <w:rPr>
          <w:rFonts w:ascii="Times New Roman" w:hAnsi="Times New Roman" w:cs="Times New Roman"/>
          <w:color w:val="000000" w:themeColor="text1"/>
        </w:rPr>
        <w:t>Linear regression using stem</w:t>
      </w:r>
      <w:r w:rsidR="00FC0971" w:rsidRPr="00A018BD">
        <w:rPr>
          <w:rFonts w:ascii="Times New Roman" w:hAnsi="Times New Roman" w:cs="Times New Roman"/>
          <w:color w:val="000000" w:themeColor="text1"/>
        </w:rPr>
        <w:t xml:space="preserve"> measurements and capsule </w:t>
      </w:r>
      <w:commentRangeStart w:id="14"/>
      <w:commentRangeStart w:id="15"/>
      <w:r w:rsidR="00FC0971" w:rsidRPr="00A018BD">
        <w:rPr>
          <w:rFonts w:ascii="Times New Roman" w:hAnsi="Times New Roman" w:cs="Times New Roman"/>
          <w:color w:val="000000" w:themeColor="text1"/>
        </w:rPr>
        <w:t xml:space="preserve">counts from </w:t>
      </w:r>
      <w:r w:rsidR="00CA031C" w:rsidRPr="00A018BD">
        <w:rPr>
          <w:rFonts w:ascii="Times New Roman" w:hAnsi="Times New Roman" w:cs="Times New Roman"/>
          <w:color w:val="000000" w:themeColor="text1"/>
        </w:rPr>
        <w:t xml:space="preserve">106 individuals </w:t>
      </w:r>
      <w:commentRangeEnd w:id="14"/>
      <w:r w:rsidR="002201B2">
        <w:rPr>
          <w:rStyle w:val="CommentReference"/>
        </w:rPr>
        <w:commentReference w:id="14"/>
      </w:r>
      <w:commentRangeEnd w:id="15"/>
      <w:r w:rsidR="00997106">
        <w:rPr>
          <w:rStyle w:val="CommentReference"/>
        </w:rPr>
        <w:commentReference w:id="15"/>
      </w:r>
      <w:r w:rsidR="00CA031C" w:rsidRPr="00A018BD">
        <w:rPr>
          <w:rFonts w:ascii="Times New Roman" w:hAnsi="Times New Roman" w:cs="Times New Roman"/>
          <w:color w:val="000000" w:themeColor="text1"/>
        </w:rPr>
        <w:t xml:space="preserve">indicates that </w:t>
      </w:r>
      <w:r w:rsidR="00CA031C" w:rsidRPr="00A018BD">
        <w:rPr>
          <w:rFonts w:ascii="Times New Roman" w:hAnsi="Times New Roman" w:cs="Times New Roman"/>
          <w:color w:val="000000" w:themeColor="text1"/>
        </w:rPr>
        <w:lastRenderedPageBreak/>
        <w:t>number of capsules produced =  2.95 + 2.0*(stem length in cm)</w:t>
      </w:r>
      <w:r w:rsidR="00763205" w:rsidRPr="00A018BD">
        <w:rPr>
          <w:rFonts w:ascii="Times New Roman" w:hAnsi="Times New Roman" w:cs="Times New Roman"/>
          <w:color w:val="000000" w:themeColor="text1"/>
        </w:rPr>
        <w:t xml:space="preserve"> (</w:t>
      </w:r>
      <w:r w:rsidR="00D07A7C" w:rsidRPr="00A018BD">
        <w:rPr>
          <w:rFonts w:ascii="Times New Roman" w:hAnsi="Times New Roman" w:cs="Times New Roman"/>
          <w:color w:val="000000" w:themeColor="text1"/>
        </w:rPr>
        <w:t>m</w:t>
      </w:r>
      <w:r w:rsidR="00763205" w:rsidRPr="00A018BD">
        <w:rPr>
          <w:rFonts w:ascii="Times New Roman" w:hAnsi="Times New Roman" w:cs="Times New Roman"/>
          <w:color w:val="000000" w:themeColor="text1"/>
        </w:rPr>
        <w:t xml:space="preserve">ultiple R-squared = 0.67, </w:t>
      </w:r>
      <w:r w:rsidR="00763205" w:rsidRPr="003308F3">
        <w:rPr>
          <w:rFonts w:ascii="Times New Roman" w:hAnsi="Times New Roman" w:cs="Times New Roman"/>
          <w:i/>
          <w:iCs/>
          <w:color w:val="000000" w:themeColor="text1"/>
        </w:rPr>
        <w:t>P</w:t>
      </w:r>
      <w:r w:rsidR="00763205" w:rsidRPr="00A018BD">
        <w:rPr>
          <w:rFonts w:ascii="Times New Roman" w:hAnsi="Times New Roman" w:cs="Times New Roman"/>
          <w:color w:val="000000" w:themeColor="text1"/>
        </w:rPr>
        <w:t xml:space="preserve"> = &lt; 0.01, F</w:t>
      </w:r>
      <w:r w:rsidR="00705BC2" w:rsidRPr="00A018BD">
        <w:rPr>
          <w:rFonts w:ascii="Times New Roman" w:hAnsi="Times New Roman" w:cs="Times New Roman"/>
          <w:color w:val="000000" w:themeColor="text1"/>
        </w:rPr>
        <w:t>-statistic</w:t>
      </w:r>
      <w:r w:rsidR="00763205" w:rsidRPr="00A018BD">
        <w:rPr>
          <w:rFonts w:ascii="Times New Roman" w:hAnsi="Times New Roman" w:cs="Times New Roman"/>
          <w:color w:val="000000" w:themeColor="text1"/>
        </w:rPr>
        <w:t xml:space="preserve"> = 212.5, df = 104)</w:t>
      </w:r>
      <w:r w:rsidR="00B7076D">
        <w:rPr>
          <w:rFonts w:ascii="Times New Roman" w:hAnsi="Times New Roman" w:cs="Times New Roman"/>
          <w:color w:val="000000" w:themeColor="text1"/>
        </w:rPr>
        <w:t xml:space="preserve"> (Fig. S1)</w:t>
      </w:r>
      <w:r w:rsidR="00763205" w:rsidRPr="00A018BD">
        <w:rPr>
          <w:rFonts w:ascii="Times New Roman" w:hAnsi="Times New Roman" w:cs="Times New Roman"/>
          <w:color w:val="000000" w:themeColor="text1"/>
        </w:rPr>
        <w:t xml:space="preserve">. </w:t>
      </w:r>
      <w:r w:rsidR="00FC0971" w:rsidRPr="00A018BD">
        <w:rPr>
          <w:rFonts w:ascii="Times New Roman" w:hAnsi="Times New Roman" w:cs="Times New Roman"/>
          <w:color w:val="000000" w:themeColor="text1"/>
        </w:rPr>
        <w:t xml:space="preserve">We used this relationship to estimate capsule production for each reproductive individual. </w:t>
      </w:r>
      <w:r w:rsidR="004144A1" w:rsidRPr="00A018BD">
        <w:rPr>
          <w:rFonts w:ascii="Times New Roman" w:hAnsi="Times New Roman" w:cs="Times New Roman"/>
          <w:color w:val="000000" w:themeColor="text1"/>
        </w:rPr>
        <w:t xml:space="preserve">Previous work indicated that each capsule contained an average of 1.7 seeds, so we multiplied the estimated number of capsules produced by an adult plant by 1.7 to estimate seed production </w:t>
      </w:r>
      <w:r w:rsidR="004144A1"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{"citationItems":[{"id":"ITEM-1","itemData":{"DOI":"10.1111/j.1526-100X.2005.00002.x","ISSN":"10612971","abstract":"Management of riparian vegetation is difficult because these communities are frequently impacted by herbivores, invasive weeds, and altered hydrologic regimes. Multiple and intertwined factors affecting rare species recruitment are particularly difficult to identify. Gaura neomexicana ssp. coloradensis Munz (Gaura) is a short-lived perennial forb endemic to riparian areas in mixed-grass prairies of Wyoming, Nebraska, and Colorado, U.S.A. It became a federally listed threatened species in October 2000. Because the species is a recruitment-limited monocarpic perennial, we studied the effects of six capsule-collection dates, a 2-month cool-moist stratification, 24-hr leaching, and 24-hr imbibition on Gaura seedling emergence.Seedling emergence did not vary with collection date. Capsules collected from Gaura plants grown at the Bridger Plant Materials Center in Montana exhibited greater emergence than capsules harvested from endemic populations near Cheyenne, Wyoming, suggesting that maternal plant growing conditions impact dormancy. Because cool-moist stratification enhanced seedling emergence of Gaura and leaching did not, sufficient moisture during cool temperatures may be more critical than leaching of germination inhibitors as might occur with normal stream flows. Spring flooding may enhance Gaura recruitment by increasing the availability of riparian sites that are inundated during periods of cool temperatures. If so, hydrologic and climatic regimes must be considered in restoring the unique conditions needed for germination of this rare riparian endemic. © 2005 Society for Ecological Restoration International.","author":[{"dropping-particle":"","family":"Burgess","given":"Leah M.","non-dropping-particle":"","parse-names":false,"suffix":""},{"dropping-particle":"","family":"Hild","given":"Ann L.","non-dropping-particle":"","parse-names":false,"suffix":""},{"dropping-particle":"","family":"Shaw","given":"Nancy L.","non-dropping-particle":"","parse-names":false,"suffix":""}],"container-title":"Restoration Ecology","id":"ITEM-1","issue":"1","issued":{"date-parts":[["2005"]]},"page":"8-14","title":"Capsule treatments to enhance seedling emergence of Gaura neomexicana ssp. coloradensis","type":"article-journal","volume":"13"},"uris":["http://www.mendeley.com/documents/?uuid=2b39aef7-1a8e-4536-afcd-2e1f53292270"]}],"mendeley":{"formattedCitation":"(Burgess et al. 2005)","plainTextFormattedCitation":"(Burgess et al. 2005)","previouslyFormattedCitation":"(Burgess et al. 2005)"},"properties":{"noteIndex":0},"schema":"https://github.com/citation-style-language/schema/raw/master/csl-citation.json"}</w:instrText>
      </w:r>
      <w:r w:rsidR="004144A1"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(Burgess et al. 2005)</w:t>
      </w:r>
      <w:r w:rsidR="004144A1" w:rsidRPr="00A018BD">
        <w:rPr>
          <w:rFonts w:ascii="Times New Roman" w:hAnsi="Times New Roman" w:cs="Times New Roman"/>
          <w:color w:val="000000" w:themeColor="text1"/>
        </w:rPr>
        <w:fldChar w:fldCharType="end"/>
      </w:r>
      <w:r w:rsidR="004144A1" w:rsidRPr="00A018BD">
        <w:rPr>
          <w:rFonts w:ascii="Times New Roman" w:hAnsi="Times New Roman" w:cs="Times New Roman"/>
          <w:color w:val="000000" w:themeColor="text1"/>
        </w:rPr>
        <w:t>.</w:t>
      </w:r>
    </w:p>
    <w:p w14:paraId="7891C55C" w14:textId="472F1560" w:rsidR="00AA70C5" w:rsidRPr="00A018BD" w:rsidRDefault="00AA70C5" w:rsidP="00AA70C5">
      <w:pPr>
        <w:rPr>
          <w:rFonts w:ascii="Times New Roman" w:hAnsi="Times New Roman" w:cs="Times New Roman"/>
          <w:color w:val="000000" w:themeColor="text1"/>
        </w:rPr>
      </w:pPr>
      <w:r w:rsidRPr="00A018BD">
        <w:rPr>
          <w:rFonts w:ascii="Times New Roman" w:hAnsi="Times New Roman" w:cs="Times New Roman"/>
          <w:b/>
          <w:color w:val="000000" w:themeColor="text1"/>
        </w:rPr>
        <w:t>Table 1</w:t>
      </w:r>
      <w:r w:rsidRPr="00A018BD">
        <w:rPr>
          <w:rFonts w:ascii="Times New Roman" w:hAnsi="Times New Roman" w:cs="Times New Roman"/>
          <w:color w:val="000000" w:themeColor="text1"/>
        </w:rPr>
        <w:t xml:space="preserve">: </w:t>
      </w:r>
      <w:r w:rsidRPr="00A018BD">
        <w:rPr>
          <w:rFonts w:ascii="Times New Roman" w:hAnsi="Times New Roman" w:cs="Times New Roman"/>
          <w:bCs/>
          <w:color w:val="000000" w:themeColor="text1"/>
        </w:rPr>
        <w:t>Permanent Plot Locations.</w:t>
      </w:r>
      <w:r w:rsidRPr="00A018BD">
        <w:rPr>
          <w:rFonts w:ascii="Times New Roman" w:hAnsi="Times New Roman" w:cs="Times New Roman"/>
          <w:color w:val="000000" w:themeColor="text1"/>
        </w:rPr>
        <w:t xml:space="preserve">  GPS coordinates listed in decimal degrees, map datum and spheroid: WGS 84.</w:t>
      </w:r>
    </w:p>
    <w:tbl>
      <w:tblPr>
        <w:tblStyle w:val="TableGrid"/>
        <w:tblW w:w="0" w:type="auto"/>
        <w:tblLook w:val="04A0" w:firstRow="1" w:lastRow="0" w:firstColumn="1" w:lastColumn="0" w:noHBand="0" w:noVBand="1"/>
      </w:tblPr>
      <w:tblGrid>
        <w:gridCol w:w="1255"/>
        <w:gridCol w:w="2643"/>
        <w:gridCol w:w="1170"/>
        <w:gridCol w:w="1440"/>
        <w:gridCol w:w="1620"/>
      </w:tblGrid>
      <w:tr w:rsidR="00A018BD" w:rsidRPr="00A018BD" w14:paraId="2A5FA249" w14:textId="77777777" w:rsidTr="00AA70C5">
        <w:tc>
          <w:tcPr>
            <w:tcW w:w="1255" w:type="dxa"/>
          </w:tcPr>
          <w:p w14:paraId="0B4D5DA0" w14:textId="77777777" w:rsidR="00AA70C5" w:rsidRPr="00A018BD" w:rsidRDefault="00AA70C5" w:rsidP="00EE258A">
            <w:pPr>
              <w:rPr>
                <w:rFonts w:ascii="Times New Roman" w:hAnsi="Times New Roman" w:cs="Times New Roman"/>
                <w:b/>
                <w:color w:val="000000" w:themeColor="text1"/>
                <w:sz w:val="20"/>
                <w:szCs w:val="20"/>
              </w:rPr>
            </w:pPr>
            <w:r w:rsidRPr="00A018BD">
              <w:rPr>
                <w:rFonts w:ascii="Times New Roman" w:hAnsi="Times New Roman" w:cs="Times New Roman"/>
                <w:b/>
                <w:color w:val="000000" w:themeColor="text1"/>
                <w:sz w:val="20"/>
                <w:szCs w:val="20"/>
              </w:rPr>
              <w:t>Site</w:t>
            </w:r>
          </w:p>
        </w:tc>
        <w:tc>
          <w:tcPr>
            <w:tcW w:w="2643" w:type="dxa"/>
          </w:tcPr>
          <w:p w14:paraId="18635879" w14:textId="446A6E95" w:rsidR="00AA70C5" w:rsidRPr="00A018BD" w:rsidRDefault="00AA70C5" w:rsidP="00EE258A">
            <w:pPr>
              <w:rPr>
                <w:rFonts w:ascii="Times New Roman" w:hAnsi="Times New Roman" w:cs="Times New Roman"/>
                <w:b/>
                <w:color w:val="000000" w:themeColor="text1"/>
                <w:sz w:val="20"/>
                <w:szCs w:val="20"/>
              </w:rPr>
            </w:pPr>
            <w:r w:rsidRPr="00A018BD">
              <w:rPr>
                <w:rFonts w:ascii="Times New Roman" w:hAnsi="Times New Roman" w:cs="Times New Roman"/>
                <w:b/>
                <w:color w:val="000000" w:themeColor="text1"/>
                <w:sz w:val="20"/>
                <w:szCs w:val="20"/>
              </w:rPr>
              <w:t>Subpopulation</w:t>
            </w:r>
          </w:p>
        </w:tc>
        <w:tc>
          <w:tcPr>
            <w:tcW w:w="1170" w:type="dxa"/>
          </w:tcPr>
          <w:p w14:paraId="320D78B3" w14:textId="64D3474E" w:rsidR="00AA70C5" w:rsidRPr="00A018BD" w:rsidRDefault="00AA70C5" w:rsidP="00EE258A">
            <w:pPr>
              <w:rPr>
                <w:rFonts w:ascii="Times New Roman" w:hAnsi="Times New Roman" w:cs="Times New Roman"/>
                <w:b/>
                <w:color w:val="000000" w:themeColor="text1"/>
                <w:sz w:val="20"/>
                <w:szCs w:val="20"/>
              </w:rPr>
            </w:pPr>
            <w:r w:rsidRPr="00A018BD">
              <w:rPr>
                <w:rFonts w:ascii="Times New Roman" w:hAnsi="Times New Roman" w:cs="Times New Roman"/>
                <w:b/>
                <w:color w:val="000000" w:themeColor="text1"/>
                <w:sz w:val="20"/>
                <w:szCs w:val="20"/>
              </w:rPr>
              <w:t>Plot Name</w:t>
            </w:r>
          </w:p>
        </w:tc>
        <w:tc>
          <w:tcPr>
            <w:tcW w:w="1440" w:type="dxa"/>
          </w:tcPr>
          <w:p w14:paraId="49DC3FFF" w14:textId="77777777" w:rsidR="00AA70C5" w:rsidRPr="00A018BD" w:rsidRDefault="00AA70C5" w:rsidP="00EE258A">
            <w:pPr>
              <w:rPr>
                <w:rFonts w:ascii="Times New Roman" w:hAnsi="Times New Roman" w:cs="Times New Roman"/>
                <w:b/>
                <w:color w:val="000000" w:themeColor="text1"/>
                <w:sz w:val="20"/>
                <w:szCs w:val="20"/>
              </w:rPr>
            </w:pPr>
            <w:r w:rsidRPr="00A018BD">
              <w:rPr>
                <w:rFonts w:ascii="Times New Roman" w:hAnsi="Times New Roman" w:cs="Times New Roman"/>
                <w:b/>
                <w:color w:val="000000" w:themeColor="text1"/>
                <w:sz w:val="20"/>
                <w:szCs w:val="20"/>
              </w:rPr>
              <w:t>N Coordinate</w:t>
            </w:r>
          </w:p>
        </w:tc>
        <w:tc>
          <w:tcPr>
            <w:tcW w:w="1620" w:type="dxa"/>
          </w:tcPr>
          <w:p w14:paraId="218FF2BB" w14:textId="77777777" w:rsidR="00AA70C5" w:rsidRPr="00A018BD" w:rsidRDefault="00AA70C5" w:rsidP="00EE258A">
            <w:pPr>
              <w:rPr>
                <w:rFonts w:ascii="Times New Roman" w:hAnsi="Times New Roman" w:cs="Times New Roman"/>
                <w:b/>
                <w:color w:val="000000" w:themeColor="text1"/>
                <w:sz w:val="20"/>
                <w:szCs w:val="20"/>
              </w:rPr>
            </w:pPr>
            <w:r w:rsidRPr="00A018BD">
              <w:rPr>
                <w:rFonts w:ascii="Times New Roman" w:hAnsi="Times New Roman" w:cs="Times New Roman"/>
                <w:b/>
                <w:color w:val="000000" w:themeColor="text1"/>
                <w:sz w:val="20"/>
                <w:szCs w:val="20"/>
              </w:rPr>
              <w:t>W Coordinate</w:t>
            </w:r>
          </w:p>
        </w:tc>
      </w:tr>
      <w:tr w:rsidR="00A018BD" w:rsidRPr="00A018BD" w14:paraId="50476D9D" w14:textId="77777777" w:rsidTr="00AA70C5">
        <w:tc>
          <w:tcPr>
            <w:tcW w:w="1255" w:type="dxa"/>
          </w:tcPr>
          <w:p w14:paraId="31E1A6C2" w14:textId="077E788C"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3361D965" w14:textId="32122D82"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Unnamed Creek</w:t>
            </w:r>
          </w:p>
        </w:tc>
        <w:tc>
          <w:tcPr>
            <w:tcW w:w="1170" w:type="dxa"/>
          </w:tcPr>
          <w:p w14:paraId="38C72AF5" w14:textId="3645EB54"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U3</w:t>
            </w:r>
          </w:p>
        </w:tc>
        <w:tc>
          <w:tcPr>
            <w:tcW w:w="1440" w:type="dxa"/>
          </w:tcPr>
          <w:p w14:paraId="4BC7C19C"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41.13642</w:t>
            </w:r>
          </w:p>
        </w:tc>
        <w:tc>
          <w:tcPr>
            <w:tcW w:w="1620" w:type="dxa"/>
          </w:tcPr>
          <w:p w14:paraId="495B57E3"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-104.87209</w:t>
            </w:r>
          </w:p>
        </w:tc>
      </w:tr>
      <w:tr w:rsidR="00A018BD" w:rsidRPr="00A018BD" w14:paraId="4F4FC4CF" w14:textId="77777777" w:rsidTr="00AA70C5">
        <w:tc>
          <w:tcPr>
            <w:tcW w:w="1255" w:type="dxa"/>
          </w:tcPr>
          <w:p w14:paraId="5F450B2E" w14:textId="0C7CFFFD"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FEWAFB</w:t>
            </w:r>
          </w:p>
        </w:tc>
        <w:tc>
          <w:tcPr>
            <w:tcW w:w="2643" w:type="dxa"/>
          </w:tcPr>
          <w:p w14:paraId="1876F7AD" w14:textId="0F048EB5"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Unnamed Creek</w:t>
            </w:r>
          </w:p>
        </w:tc>
        <w:tc>
          <w:tcPr>
            <w:tcW w:w="1170" w:type="dxa"/>
          </w:tcPr>
          <w:p w14:paraId="76CADA2B" w14:textId="4BDDD666"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U4 </w:t>
            </w:r>
          </w:p>
        </w:tc>
        <w:tc>
          <w:tcPr>
            <w:tcW w:w="1440" w:type="dxa"/>
          </w:tcPr>
          <w:p w14:paraId="5F20AA7E"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41.13634</w:t>
            </w:r>
          </w:p>
        </w:tc>
        <w:tc>
          <w:tcPr>
            <w:tcW w:w="1620" w:type="dxa"/>
          </w:tcPr>
          <w:p w14:paraId="03397BD1"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-104.87183</w:t>
            </w:r>
          </w:p>
        </w:tc>
      </w:tr>
      <w:tr w:rsidR="00A018BD" w:rsidRPr="00A018BD" w14:paraId="7BA3071E" w14:textId="77777777" w:rsidTr="00AA70C5">
        <w:tc>
          <w:tcPr>
            <w:tcW w:w="1255" w:type="dxa"/>
          </w:tcPr>
          <w:p w14:paraId="423E28C5" w14:textId="578FE37F"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FEWAFB</w:t>
            </w:r>
          </w:p>
        </w:tc>
        <w:tc>
          <w:tcPr>
            <w:tcW w:w="2643" w:type="dxa"/>
          </w:tcPr>
          <w:p w14:paraId="06ACF071" w14:textId="7B4BADF9"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Unnamed Creek</w:t>
            </w:r>
          </w:p>
        </w:tc>
        <w:tc>
          <w:tcPr>
            <w:tcW w:w="1170" w:type="dxa"/>
          </w:tcPr>
          <w:p w14:paraId="65AEE9CD" w14:textId="27085B8D"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U6 </w:t>
            </w:r>
          </w:p>
        </w:tc>
        <w:tc>
          <w:tcPr>
            <w:tcW w:w="1440" w:type="dxa"/>
          </w:tcPr>
          <w:p w14:paraId="024C4E52"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41.13647</w:t>
            </w:r>
          </w:p>
        </w:tc>
        <w:tc>
          <w:tcPr>
            <w:tcW w:w="1620" w:type="dxa"/>
          </w:tcPr>
          <w:p w14:paraId="44654208"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-104.87132</w:t>
            </w:r>
          </w:p>
        </w:tc>
      </w:tr>
      <w:tr w:rsidR="00A018BD" w:rsidRPr="00A018BD" w14:paraId="0489AD21" w14:textId="77777777" w:rsidTr="00AA70C5">
        <w:tc>
          <w:tcPr>
            <w:tcW w:w="1255" w:type="dxa"/>
          </w:tcPr>
          <w:p w14:paraId="3855156A" w14:textId="58F0A054"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53FDCCD4" w14:textId="74537B16"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Diamond Creek</w:t>
            </w:r>
          </w:p>
        </w:tc>
        <w:tc>
          <w:tcPr>
            <w:tcW w:w="1170" w:type="dxa"/>
          </w:tcPr>
          <w:p w14:paraId="332365BD" w14:textId="3390C5B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D7 </w:t>
            </w:r>
          </w:p>
        </w:tc>
        <w:tc>
          <w:tcPr>
            <w:tcW w:w="1440" w:type="dxa"/>
          </w:tcPr>
          <w:p w14:paraId="7002E284"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41.14340</w:t>
            </w:r>
          </w:p>
        </w:tc>
        <w:tc>
          <w:tcPr>
            <w:tcW w:w="1620" w:type="dxa"/>
          </w:tcPr>
          <w:p w14:paraId="39B8E082"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-104.88380</w:t>
            </w:r>
          </w:p>
        </w:tc>
      </w:tr>
      <w:tr w:rsidR="00A018BD" w:rsidRPr="00A018BD" w14:paraId="1A075DAA" w14:textId="77777777" w:rsidTr="00AA70C5">
        <w:tc>
          <w:tcPr>
            <w:tcW w:w="1255" w:type="dxa"/>
          </w:tcPr>
          <w:p w14:paraId="30C36C8F" w14:textId="2243A1AA"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21C63D91" w14:textId="3B3C2BBA"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Diamond Creek</w:t>
            </w:r>
          </w:p>
        </w:tc>
        <w:tc>
          <w:tcPr>
            <w:tcW w:w="1170" w:type="dxa"/>
          </w:tcPr>
          <w:p w14:paraId="54286BCF" w14:textId="4AA7C891"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D10</w:t>
            </w:r>
          </w:p>
        </w:tc>
        <w:tc>
          <w:tcPr>
            <w:tcW w:w="1440" w:type="dxa"/>
          </w:tcPr>
          <w:p w14:paraId="2DBCD771"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41.14441</w:t>
            </w:r>
          </w:p>
        </w:tc>
        <w:tc>
          <w:tcPr>
            <w:tcW w:w="1620" w:type="dxa"/>
          </w:tcPr>
          <w:p w14:paraId="40A1CB77"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-104.88303</w:t>
            </w:r>
          </w:p>
        </w:tc>
      </w:tr>
      <w:tr w:rsidR="00A018BD" w:rsidRPr="00A018BD" w14:paraId="5DD2D728" w14:textId="77777777" w:rsidTr="00AA70C5">
        <w:tc>
          <w:tcPr>
            <w:tcW w:w="1255" w:type="dxa"/>
          </w:tcPr>
          <w:p w14:paraId="27A0F689" w14:textId="1AE2A012"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777D4EFB" w14:textId="06BC6CEF"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Diamond Creek</w:t>
            </w:r>
          </w:p>
        </w:tc>
        <w:tc>
          <w:tcPr>
            <w:tcW w:w="1170" w:type="dxa"/>
          </w:tcPr>
          <w:p w14:paraId="651EACF3" w14:textId="4D34A3D0"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D11</w:t>
            </w:r>
          </w:p>
        </w:tc>
        <w:tc>
          <w:tcPr>
            <w:tcW w:w="1440" w:type="dxa"/>
          </w:tcPr>
          <w:p w14:paraId="64DDD58B"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41.14431</w:t>
            </w:r>
          </w:p>
        </w:tc>
        <w:tc>
          <w:tcPr>
            <w:tcW w:w="1620" w:type="dxa"/>
          </w:tcPr>
          <w:p w14:paraId="2D562B96"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-104.88094</w:t>
            </w:r>
          </w:p>
        </w:tc>
      </w:tr>
      <w:tr w:rsidR="00A018BD" w:rsidRPr="00A018BD" w14:paraId="3536ABA3" w14:textId="77777777" w:rsidTr="00AA70C5">
        <w:tc>
          <w:tcPr>
            <w:tcW w:w="1255" w:type="dxa"/>
          </w:tcPr>
          <w:p w14:paraId="7C95062D" w14:textId="03238438"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04D099C8" w14:textId="21637434"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Crow Creek</w:t>
            </w:r>
          </w:p>
        </w:tc>
        <w:tc>
          <w:tcPr>
            <w:tcW w:w="1170" w:type="dxa"/>
          </w:tcPr>
          <w:p w14:paraId="7C1AD4B8" w14:textId="1D4BED05"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C4</w:t>
            </w:r>
          </w:p>
        </w:tc>
        <w:tc>
          <w:tcPr>
            <w:tcW w:w="1440" w:type="dxa"/>
          </w:tcPr>
          <w:p w14:paraId="2C5F9819"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41.15540</w:t>
            </w:r>
          </w:p>
        </w:tc>
        <w:tc>
          <w:tcPr>
            <w:tcW w:w="1620" w:type="dxa"/>
          </w:tcPr>
          <w:p w14:paraId="6A5AB74B"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-104.87497</w:t>
            </w:r>
          </w:p>
        </w:tc>
      </w:tr>
      <w:tr w:rsidR="00A018BD" w:rsidRPr="00A018BD" w14:paraId="05547A79" w14:textId="77777777" w:rsidTr="00AA70C5">
        <w:tc>
          <w:tcPr>
            <w:tcW w:w="1255" w:type="dxa"/>
          </w:tcPr>
          <w:p w14:paraId="0D635B91" w14:textId="04941C3C"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419D8715" w14:textId="68AA04C1"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Crow Creek</w:t>
            </w:r>
          </w:p>
        </w:tc>
        <w:tc>
          <w:tcPr>
            <w:tcW w:w="1170" w:type="dxa"/>
          </w:tcPr>
          <w:p w14:paraId="37BC8ADD" w14:textId="51A853A3"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C5</w:t>
            </w:r>
          </w:p>
        </w:tc>
        <w:tc>
          <w:tcPr>
            <w:tcW w:w="1440" w:type="dxa"/>
          </w:tcPr>
          <w:p w14:paraId="57281B2C"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41.15477</w:t>
            </w:r>
          </w:p>
        </w:tc>
        <w:tc>
          <w:tcPr>
            <w:tcW w:w="1620" w:type="dxa"/>
          </w:tcPr>
          <w:p w14:paraId="38A74D7D"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-104.87474</w:t>
            </w:r>
          </w:p>
        </w:tc>
      </w:tr>
      <w:tr w:rsidR="00A018BD" w:rsidRPr="00A018BD" w14:paraId="2B25A6F5" w14:textId="77777777" w:rsidTr="00AA70C5">
        <w:tc>
          <w:tcPr>
            <w:tcW w:w="1255" w:type="dxa"/>
          </w:tcPr>
          <w:p w14:paraId="14EB2111" w14:textId="7D25D749"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57007359" w14:textId="5D854052"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Crow Creek</w:t>
            </w:r>
          </w:p>
        </w:tc>
        <w:tc>
          <w:tcPr>
            <w:tcW w:w="1170" w:type="dxa"/>
          </w:tcPr>
          <w:p w14:paraId="1B6049FE" w14:textId="5353F590"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C8</w:t>
            </w:r>
          </w:p>
        </w:tc>
        <w:tc>
          <w:tcPr>
            <w:tcW w:w="1440" w:type="dxa"/>
          </w:tcPr>
          <w:p w14:paraId="58034D52"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41.15534</w:t>
            </w:r>
          </w:p>
        </w:tc>
        <w:tc>
          <w:tcPr>
            <w:tcW w:w="1620" w:type="dxa"/>
          </w:tcPr>
          <w:p w14:paraId="11BA1789"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-104.87487</w:t>
            </w:r>
          </w:p>
        </w:tc>
      </w:tr>
      <w:tr w:rsidR="00A018BD" w:rsidRPr="00A018BD" w14:paraId="18649978" w14:textId="77777777" w:rsidTr="00AA70C5">
        <w:tc>
          <w:tcPr>
            <w:tcW w:w="1255" w:type="dxa"/>
          </w:tcPr>
          <w:p w14:paraId="5E82C3B8" w14:textId="7E73488F"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Soapstone</w:t>
            </w:r>
          </w:p>
        </w:tc>
        <w:tc>
          <w:tcPr>
            <w:tcW w:w="2643" w:type="dxa"/>
          </w:tcPr>
          <w:p w14:paraId="47BBC75F" w14:textId="15A4B14B"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Pasture HQ5</w:t>
            </w:r>
          </w:p>
        </w:tc>
        <w:tc>
          <w:tcPr>
            <w:tcW w:w="1170" w:type="dxa"/>
          </w:tcPr>
          <w:p w14:paraId="599B44F5" w14:textId="4755F599"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S1</w:t>
            </w:r>
          </w:p>
        </w:tc>
        <w:tc>
          <w:tcPr>
            <w:tcW w:w="1440" w:type="dxa"/>
          </w:tcPr>
          <w:p w14:paraId="34B1400C"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40.99297</w:t>
            </w:r>
          </w:p>
        </w:tc>
        <w:tc>
          <w:tcPr>
            <w:tcW w:w="1620" w:type="dxa"/>
          </w:tcPr>
          <w:p w14:paraId="0EF2EC6C"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-105.00925</w:t>
            </w:r>
          </w:p>
        </w:tc>
      </w:tr>
      <w:tr w:rsidR="00A018BD" w:rsidRPr="00A018BD" w14:paraId="20CE400C" w14:textId="77777777" w:rsidTr="00AA70C5">
        <w:tc>
          <w:tcPr>
            <w:tcW w:w="1255" w:type="dxa"/>
          </w:tcPr>
          <w:p w14:paraId="666046D7" w14:textId="4057EBFA"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67F6DB33" w14:textId="31F93FB1"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Pasture HQ5</w:t>
            </w:r>
          </w:p>
        </w:tc>
        <w:tc>
          <w:tcPr>
            <w:tcW w:w="1170" w:type="dxa"/>
          </w:tcPr>
          <w:p w14:paraId="168A936E" w14:textId="09DC6AB8"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S2</w:t>
            </w:r>
          </w:p>
        </w:tc>
        <w:tc>
          <w:tcPr>
            <w:tcW w:w="1440" w:type="dxa"/>
          </w:tcPr>
          <w:p w14:paraId="5D4696F6"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40.99318</w:t>
            </w:r>
          </w:p>
        </w:tc>
        <w:tc>
          <w:tcPr>
            <w:tcW w:w="1620" w:type="dxa"/>
          </w:tcPr>
          <w:p w14:paraId="781A3773"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-105.00935</w:t>
            </w:r>
          </w:p>
        </w:tc>
      </w:tr>
      <w:tr w:rsidR="00A018BD" w:rsidRPr="00A018BD" w14:paraId="7E94CF0D" w14:textId="77777777" w:rsidTr="00AA70C5">
        <w:tc>
          <w:tcPr>
            <w:tcW w:w="1255" w:type="dxa"/>
          </w:tcPr>
          <w:p w14:paraId="237BDD36" w14:textId="348F2932"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44FA9BB4" w14:textId="420D3906"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Pasture HQ5</w:t>
            </w:r>
          </w:p>
        </w:tc>
        <w:tc>
          <w:tcPr>
            <w:tcW w:w="1170" w:type="dxa"/>
          </w:tcPr>
          <w:p w14:paraId="61E213B7" w14:textId="044422E0"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S3</w:t>
            </w:r>
          </w:p>
        </w:tc>
        <w:tc>
          <w:tcPr>
            <w:tcW w:w="1440" w:type="dxa"/>
          </w:tcPr>
          <w:p w14:paraId="391B4F0A"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40.99342</w:t>
            </w:r>
          </w:p>
        </w:tc>
        <w:tc>
          <w:tcPr>
            <w:tcW w:w="1620" w:type="dxa"/>
          </w:tcPr>
          <w:p w14:paraId="67B3FA43"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-105.00937</w:t>
            </w:r>
          </w:p>
        </w:tc>
      </w:tr>
      <w:tr w:rsidR="00A018BD" w:rsidRPr="00A018BD" w14:paraId="2F4DCAF0" w14:textId="77777777" w:rsidTr="00AA70C5">
        <w:tc>
          <w:tcPr>
            <w:tcW w:w="1255" w:type="dxa"/>
          </w:tcPr>
          <w:p w14:paraId="2DD82973" w14:textId="37432FAE"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34FAD8A2" w14:textId="00684156"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Pasture HQ3</w:t>
            </w:r>
          </w:p>
        </w:tc>
        <w:tc>
          <w:tcPr>
            <w:tcW w:w="1170" w:type="dxa"/>
          </w:tcPr>
          <w:p w14:paraId="58BAE0D7" w14:textId="5D34284C"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S4</w:t>
            </w:r>
          </w:p>
        </w:tc>
        <w:tc>
          <w:tcPr>
            <w:tcW w:w="1440" w:type="dxa"/>
          </w:tcPr>
          <w:p w14:paraId="14507D90"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40.98623</w:t>
            </w:r>
          </w:p>
        </w:tc>
        <w:tc>
          <w:tcPr>
            <w:tcW w:w="1620" w:type="dxa"/>
          </w:tcPr>
          <w:p w14:paraId="6EEDAE8A"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-105.01691</w:t>
            </w:r>
          </w:p>
        </w:tc>
      </w:tr>
      <w:tr w:rsidR="00A018BD" w:rsidRPr="00A018BD" w14:paraId="0533C74A" w14:textId="77777777" w:rsidTr="00AA70C5">
        <w:tc>
          <w:tcPr>
            <w:tcW w:w="1255" w:type="dxa"/>
          </w:tcPr>
          <w:p w14:paraId="566F14C1" w14:textId="5895E1D4"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68B65F2D" w14:textId="71161CB9"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Pasture HQ3</w:t>
            </w:r>
          </w:p>
        </w:tc>
        <w:tc>
          <w:tcPr>
            <w:tcW w:w="1170" w:type="dxa"/>
          </w:tcPr>
          <w:p w14:paraId="7E7C1975" w14:textId="16557D58"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S5</w:t>
            </w:r>
          </w:p>
        </w:tc>
        <w:tc>
          <w:tcPr>
            <w:tcW w:w="1440" w:type="dxa"/>
          </w:tcPr>
          <w:p w14:paraId="79E9AC8A"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40.98639</w:t>
            </w:r>
          </w:p>
        </w:tc>
        <w:tc>
          <w:tcPr>
            <w:tcW w:w="1620" w:type="dxa"/>
          </w:tcPr>
          <w:p w14:paraId="148D20E6"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-105.01671</w:t>
            </w:r>
          </w:p>
        </w:tc>
      </w:tr>
      <w:tr w:rsidR="00A018BD" w:rsidRPr="00A018BD" w14:paraId="1ADFBA2B" w14:textId="77777777" w:rsidTr="00AA70C5">
        <w:tc>
          <w:tcPr>
            <w:tcW w:w="1255" w:type="dxa"/>
          </w:tcPr>
          <w:p w14:paraId="2E710A0C" w14:textId="17CB946E"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1738250D" w14:textId="7858CB68"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Pasture HQ3</w:t>
            </w:r>
          </w:p>
        </w:tc>
        <w:tc>
          <w:tcPr>
            <w:tcW w:w="1170" w:type="dxa"/>
          </w:tcPr>
          <w:p w14:paraId="419B2F9F" w14:textId="376E22C1"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S6</w:t>
            </w:r>
          </w:p>
        </w:tc>
        <w:tc>
          <w:tcPr>
            <w:tcW w:w="1440" w:type="dxa"/>
          </w:tcPr>
          <w:p w14:paraId="797EC89D"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40.98650</w:t>
            </w:r>
          </w:p>
        </w:tc>
        <w:tc>
          <w:tcPr>
            <w:tcW w:w="1620" w:type="dxa"/>
          </w:tcPr>
          <w:p w14:paraId="0FE337C8"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-105.01656</w:t>
            </w:r>
          </w:p>
        </w:tc>
      </w:tr>
      <w:tr w:rsidR="00A018BD" w:rsidRPr="00A018BD" w14:paraId="0DB909B8" w14:textId="77777777" w:rsidTr="00AA70C5">
        <w:tc>
          <w:tcPr>
            <w:tcW w:w="1255" w:type="dxa"/>
          </w:tcPr>
          <w:p w14:paraId="13F5B42D" w14:textId="548C0BF0"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663CE804" w14:textId="532C9F73"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Meadow</w:t>
            </w:r>
          </w:p>
        </w:tc>
        <w:tc>
          <w:tcPr>
            <w:tcW w:w="1170" w:type="dxa"/>
          </w:tcPr>
          <w:p w14:paraId="540DF0CC" w14:textId="5FF21C84"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S7</w:t>
            </w:r>
          </w:p>
        </w:tc>
        <w:tc>
          <w:tcPr>
            <w:tcW w:w="1440" w:type="dxa"/>
          </w:tcPr>
          <w:p w14:paraId="35DBA2C5"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40.98753</w:t>
            </w:r>
          </w:p>
        </w:tc>
        <w:tc>
          <w:tcPr>
            <w:tcW w:w="1620" w:type="dxa"/>
          </w:tcPr>
          <w:p w14:paraId="46001F2E"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-105.02148</w:t>
            </w:r>
          </w:p>
        </w:tc>
      </w:tr>
      <w:tr w:rsidR="00A018BD" w:rsidRPr="00A018BD" w14:paraId="1D266D58" w14:textId="77777777" w:rsidTr="00AA70C5">
        <w:tc>
          <w:tcPr>
            <w:tcW w:w="1255" w:type="dxa"/>
          </w:tcPr>
          <w:p w14:paraId="0EB6A1CD" w14:textId="4CED31F8"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453AC5FE" w14:textId="47E10FBB"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Meadow</w:t>
            </w:r>
          </w:p>
        </w:tc>
        <w:tc>
          <w:tcPr>
            <w:tcW w:w="1170" w:type="dxa"/>
          </w:tcPr>
          <w:p w14:paraId="0F69F3AB" w14:textId="499DC92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S8</w:t>
            </w:r>
          </w:p>
        </w:tc>
        <w:tc>
          <w:tcPr>
            <w:tcW w:w="1440" w:type="dxa"/>
          </w:tcPr>
          <w:p w14:paraId="6EB59174"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40.98747</w:t>
            </w:r>
          </w:p>
        </w:tc>
        <w:tc>
          <w:tcPr>
            <w:tcW w:w="1620" w:type="dxa"/>
          </w:tcPr>
          <w:p w14:paraId="469A0108"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-105.02179</w:t>
            </w:r>
          </w:p>
        </w:tc>
      </w:tr>
      <w:tr w:rsidR="00AA70C5" w:rsidRPr="00A018BD" w14:paraId="0192AA58" w14:textId="77777777" w:rsidTr="00AA70C5">
        <w:tc>
          <w:tcPr>
            <w:tcW w:w="1255" w:type="dxa"/>
          </w:tcPr>
          <w:p w14:paraId="663D8FD9" w14:textId="7981462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458B7194" w14:textId="1E67540B"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Meadow</w:t>
            </w:r>
          </w:p>
        </w:tc>
        <w:tc>
          <w:tcPr>
            <w:tcW w:w="1170" w:type="dxa"/>
          </w:tcPr>
          <w:p w14:paraId="62C47197" w14:textId="7ACA7F88"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S9</w:t>
            </w:r>
          </w:p>
        </w:tc>
        <w:tc>
          <w:tcPr>
            <w:tcW w:w="1440" w:type="dxa"/>
          </w:tcPr>
          <w:p w14:paraId="25468E11"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40.98724</w:t>
            </w:r>
          </w:p>
        </w:tc>
        <w:tc>
          <w:tcPr>
            <w:tcW w:w="1620" w:type="dxa"/>
          </w:tcPr>
          <w:p w14:paraId="1EC4DE58"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-105.02145</w:t>
            </w:r>
          </w:p>
        </w:tc>
      </w:tr>
    </w:tbl>
    <w:p w14:paraId="1A5D9A84" w14:textId="77777777" w:rsidR="002C006F" w:rsidRPr="00A018BD" w:rsidRDefault="002C006F" w:rsidP="002C006F">
      <w:pPr>
        <w:shd w:val="clear" w:color="auto" w:fill="FFFFFF"/>
        <w:spacing w:line="480" w:lineRule="auto"/>
        <w:textAlignment w:val="baseline"/>
        <w:rPr>
          <w:rFonts w:ascii="Times New Roman" w:eastAsia="Times New Roman" w:hAnsi="Times New Roman" w:cs="Times New Roman"/>
          <w:i/>
          <w:iCs/>
          <w:color w:val="000000" w:themeColor="text1"/>
        </w:rPr>
      </w:pPr>
    </w:p>
    <w:p w14:paraId="75E5B494" w14:textId="2260A9A5" w:rsidR="009E1326" w:rsidRDefault="00057944" w:rsidP="00FA480A">
      <w:pPr>
        <w:shd w:val="clear" w:color="auto" w:fill="FFFFFF"/>
        <w:spacing w:line="480" w:lineRule="auto"/>
        <w:ind w:firstLine="720"/>
        <w:textAlignment w:val="baseline"/>
        <w:rPr>
          <w:rFonts w:ascii="Times New Roman" w:hAnsi="Times New Roman" w:cs="Times New Roman"/>
          <w:color w:val="000000" w:themeColor="text1"/>
        </w:rPr>
      </w:pPr>
      <w:commentRangeStart w:id="16"/>
      <w:commentRangeStart w:id="17"/>
      <w:r w:rsidRPr="00A018BD">
        <w:rPr>
          <w:rFonts w:ascii="Times New Roman" w:eastAsia="Times New Roman" w:hAnsi="Times New Roman" w:cs="Times New Roman"/>
          <w:i/>
          <w:iCs/>
          <w:color w:val="000000" w:themeColor="text1"/>
        </w:rPr>
        <w:t xml:space="preserve">Environmental </w:t>
      </w:r>
      <w:r w:rsidR="00691AC2" w:rsidRPr="00A018BD">
        <w:rPr>
          <w:rFonts w:ascii="Times New Roman" w:eastAsia="Times New Roman" w:hAnsi="Times New Roman" w:cs="Times New Roman"/>
          <w:i/>
          <w:iCs/>
          <w:color w:val="000000" w:themeColor="text1"/>
        </w:rPr>
        <w:t>Measurements</w:t>
      </w:r>
      <w:r w:rsidRPr="00A018BD">
        <w:rPr>
          <w:rFonts w:ascii="Times New Roman" w:eastAsia="Times New Roman" w:hAnsi="Times New Roman" w:cs="Times New Roman"/>
          <w:color w:val="000000" w:themeColor="text1"/>
        </w:rPr>
        <w:t xml:space="preserve">: </w:t>
      </w:r>
      <w:commentRangeEnd w:id="16"/>
      <w:r w:rsidR="002201B2">
        <w:rPr>
          <w:rStyle w:val="CommentReference"/>
        </w:rPr>
        <w:commentReference w:id="16"/>
      </w:r>
      <w:commentRangeEnd w:id="17"/>
      <w:r w:rsidR="00997106">
        <w:rPr>
          <w:rStyle w:val="CommentReference"/>
        </w:rPr>
        <w:commentReference w:id="17"/>
      </w:r>
      <w:r w:rsidR="001778B4" w:rsidRPr="00A018BD">
        <w:rPr>
          <w:rFonts w:ascii="Times New Roman" w:hAnsi="Times New Roman" w:cs="Times New Roman"/>
          <w:color w:val="000000" w:themeColor="text1"/>
        </w:rPr>
        <w:t xml:space="preserve">To determine the effect of temporal variation in climate on </w:t>
      </w:r>
      <w:r w:rsidR="001778B4" w:rsidRPr="00A018BD">
        <w:rPr>
          <w:rFonts w:ascii="Times New Roman" w:hAnsi="Times New Roman" w:cs="Times New Roman"/>
          <w:i/>
          <w:iCs/>
          <w:color w:val="000000" w:themeColor="text1"/>
        </w:rPr>
        <w:t>O. coloradensis</w:t>
      </w:r>
      <w:r w:rsidR="001778B4" w:rsidRPr="00A018BD">
        <w:rPr>
          <w:rFonts w:ascii="Times New Roman" w:hAnsi="Times New Roman" w:cs="Times New Roman"/>
          <w:color w:val="000000" w:themeColor="text1"/>
        </w:rPr>
        <w:t xml:space="preserve"> populations, we used</w:t>
      </w:r>
      <w:r w:rsidR="00F40C61" w:rsidRPr="00A018BD">
        <w:rPr>
          <w:rFonts w:ascii="Times New Roman" w:hAnsi="Times New Roman" w:cs="Times New Roman"/>
          <w:color w:val="000000" w:themeColor="text1"/>
        </w:rPr>
        <w:t xml:space="preserve"> modeled, </w:t>
      </w:r>
      <w:r w:rsidR="00B22C60">
        <w:rPr>
          <w:rFonts w:ascii="Times New Roman" w:hAnsi="Times New Roman" w:cs="Times New Roman"/>
          <w:color w:val="000000" w:themeColor="text1"/>
        </w:rPr>
        <w:t>site-</w:t>
      </w:r>
      <w:r w:rsidR="00F40C61" w:rsidRPr="00A018BD">
        <w:rPr>
          <w:rFonts w:ascii="Times New Roman" w:hAnsi="Times New Roman" w:cs="Times New Roman"/>
          <w:color w:val="000000" w:themeColor="text1"/>
        </w:rPr>
        <w:t xml:space="preserve">level temperature and precipitation data </w:t>
      </w:r>
      <w:r w:rsidR="001778B4" w:rsidRPr="00A018BD">
        <w:rPr>
          <w:rFonts w:ascii="Times New Roman" w:hAnsi="Times New Roman" w:cs="Times New Roman"/>
          <w:color w:val="000000" w:themeColor="text1"/>
        </w:rPr>
        <w:t>from PRISM</w:t>
      </w:r>
      <w:r w:rsidR="00DD641A" w:rsidRPr="00A018BD">
        <w:rPr>
          <w:rFonts w:ascii="Times New Roman" w:hAnsi="Times New Roman" w:cs="Times New Roman"/>
          <w:color w:val="000000" w:themeColor="text1"/>
        </w:rPr>
        <w:t xml:space="preserve"> (PRISM Climate Group, Oregon State University, https://prism.oregonstate.edu, accessed 30 November 2021</w:t>
      </w:r>
      <w:r w:rsidR="00F40C61" w:rsidRPr="00A018BD">
        <w:rPr>
          <w:rFonts w:ascii="Times New Roman" w:hAnsi="Times New Roman" w:cs="Times New Roman"/>
          <w:color w:val="000000" w:themeColor="text1"/>
        </w:rPr>
        <w:t xml:space="preserve">). We calculated </w:t>
      </w:r>
      <w:r w:rsidR="00ED6ECB" w:rsidRPr="00A018BD">
        <w:rPr>
          <w:rFonts w:ascii="Times New Roman" w:hAnsi="Times New Roman" w:cs="Times New Roman"/>
          <w:color w:val="000000" w:themeColor="text1"/>
        </w:rPr>
        <w:t>the mean</w:t>
      </w:r>
      <w:r w:rsidR="007A132E" w:rsidRPr="00A018BD">
        <w:rPr>
          <w:rFonts w:ascii="Times New Roman" w:hAnsi="Times New Roman" w:cs="Times New Roman"/>
          <w:color w:val="000000" w:themeColor="text1"/>
        </w:rPr>
        <w:t xml:space="preserve"> </w:t>
      </w:r>
      <w:r w:rsidR="00C24CD3" w:rsidRPr="00A018BD">
        <w:rPr>
          <w:rFonts w:ascii="Times New Roman" w:hAnsi="Times New Roman" w:cs="Times New Roman"/>
          <w:color w:val="000000" w:themeColor="text1"/>
        </w:rPr>
        <w:t xml:space="preserve">temperature </w:t>
      </w:r>
      <w:r w:rsidR="007A132E" w:rsidRPr="00A018BD">
        <w:rPr>
          <w:rFonts w:ascii="Times New Roman" w:hAnsi="Times New Roman" w:cs="Times New Roman"/>
          <w:color w:val="000000" w:themeColor="text1"/>
        </w:rPr>
        <w:t xml:space="preserve">of </w:t>
      </w:r>
      <w:r w:rsidR="00C24CD3" w:rsidRPr="00A018BD">
        <w:rPr>
          <w:rFonts w:ascii="Times New Roman" w:hAnsi="Times New Roman" w:cs="Times New Roman"/>
          <w:color w:val="000000" w:themeColor="text1"/>
        </w:rPr>
        <w:t xml:space="preserve">both the </w:t>
      </w:r>
      <w:r w:rsidR="003B7BE4" w:rsidRPr="00A018BD">
        <w:rPr>
          <w:rFonts w:ascii="Times New Roman" w:hAnsi="Times New Roman" w:cs="Times New Roman"/>
          <w:color w:val="000000" w:themeColor="text1"/>
        </w:rPr>
        <w:t>growing season and preceding winter</w:t>
      </w:r>
      <w:r w:rsidR="00C24CD3" w:rsidRPr="00A018BD">
        <w:rPr>
          <w:rFonts w:ascii="Times New Roman" w:hAnsi="Times New Roman" w:cs="Times New Roman"/>
          <w:color w:val="000000" w:themeColor="text1"/>
        </w:rPr>
        <w:t xml:space="preserve"> </w:t>
      </w:r>
      <w:r w:rsidR="003B7BE4" w:rsidRPr="00A018BD">
        <w:rPr>
          <w:rFonts w:ascii="Times New Roman" w:hAnsi="Times New Roman" w:cs="Times New Roman"/>
          <w:color w:val="000000" w:themeColor="text1"/>
        </w:rPr>
        <w:t xml:space="preserve">season for each year of demographic data collection at FEWAFB and Soapstone Prairie. We also calculated total </w:t>
      </w:r>
      <w:r w:rsidR="00915FA3" w:rsidRPr="00A018BD">
        <w:rPr>
          <w:rFonts w:ascii="Times New Roman" w:hAnsi="Times New Roman" w:cs="Times New Roman"/>
          <w:color w:val="000000" w:themeColor="text1"/>
        </w:rPr>
        <w:t xml:space="preserve">precipitation for each </w:t>
      </w:r>
      <w:r w:rsidR="003B7BE4" w:rsidRPr="00A018BD">
        <w:rPr>
          <w:rFonts w:ascii="Times New Roman" w:hAnsi="Times New Roman" w:cs="Times New Roman"/>
          <w:color w:val="000000" w:themeColor="text1"/>
        </w:rPr>
        <w:t>water-year</w:t>
      </w:r>
      <w:r w:rsidR="00915FA3" w:rsidRPr="00A018BD">
        <w:rPr>
          <w:rFonts w:ascii="Times New Roman" w:hAnsi="Times New Roman" w:cs="Times New Roman"/>
          <w:color w:val="000000" w:themeColor="text1"/>
        </w:rPr>
        <w:t>, which we defined as the period from October of the previous year to September of the current year</w:t>
      </w:r>
      <w:r w:rsidR="003B7BE4" w:rsidRPr="00A018BD">
        <w:rPr>
          <w:rFonts w:ascii="Times New Roman" w:hAnsi="Times New Roman" w:cs="Times New Roman"/>
          <w:color w:val="000000" w:themeColor="text1"/>
        </w:rPr>
        <w:t>.</w:t>
      </w:r>
      <w:r w:rsidR="00691AC2" w:rsidRPr="00A018BD">
        <w:rPr>
          <w:rFonts w:ascii="Times New Roman" w:hAnsi="Times New Roman" w:cs="Times New Roman"/>
          <w:color w:val="000000" w:themeColor="text1"/>
        </w:rPr>
        <w:t xml:space="preserve"> These variables are referred to as “environmental covariates.”</w:t>
      </w:r>
    </w:p>
    <w:p w14:paraId="2E6D1958" w14:textId="60C46BCA" w:rsidR="009E1326" w:rsidRDefault="009E1326" w:rsidP="00FA480A">
      <w:pPr>
        <w:shd w:val="clear" w:color="auto" w:fill="FFFFFF"/>
        <w:spacing w:line="480" w:lineRule="auto"/>
        <w:ind w:firstLine="720"/>
        <w:textAlignment w:val="baseline"/>
        <w:rPr>
          <w:rFonts w:ascii="Times New Roman" w:hAnsi="Times New Roman" w:cs="Times New Roman"/>
          <w:color w:val="000000" w:themeColor="text1"/>
        </w:rPr>
      </w:pPr>
    </w:p>
    <w:p w14:paraId="56493EF8" w14:textId="4367E8DC" w:rsidR="009E1326" w:rsidRPr="00ED2863" w:rsidRDefault="009E1326" w:rsidP="00ED2863">
      <w:pPr>
        <w:shd w:val="clear" w:color="auto" w:fill="FFFFFF"/>
        <w:spacing w:line="480" w:lineRule="auto"/>
        <w:textAlignment w:val="baseline"/>
        <w:rPr>
          <w:i/>
          <w:iCs/>
        </w:rPr>
      </w:pPr>
      <w:r w:rsidRPr="00ED2863">
        <w:rPr>
          <w:rFonts w:ascii="Times New Roman" w:hAnsi="Times New Roman" w:cs="Times New Roman"/>
          <w:i/>
          <w:iCs/>
          <w:color w:val="000000" w:themeColor="text1"/>
        </w:rPr>
        <w:t>Objective 1:</w:t>
      </w:r>
      <w:r w:rsidR="00820751" w:rsidRPr="00ED2863">
        <w:rPr>
          <w:rFonts w:ascii="Times New Roman" w:hAnsi="Times New Roman" w:cs="Times New Roman"/>
          <w:i/>
          <w:iCs/>
          <w:color w:val="000000" w:themeColor="text1"/>
        </w:rPr>
        <w:t xml:space="preserve"> Quantifying the importance of the seedbank stage</w:t>
      </w:r>
    </w:p>
    <w:p w14:paraId="09050DDC" w14:textId="5318B235" w:rsidR="00E30FFD" w:rsidRDefault="009A2086" w:rsidP="00FA480A">
      <w:pPr>
        <w:pStyle w:val="NormalWeb"/>
        <w:spacing w:line="480" w:lineRule="auto"/>
        <w:ind w:firstLine="720"/>
        <w:rPr>
          <w:color w:val="000000" w:themeColor="text1"/>
        </w:rPr>
      </w:pPr>
      <w:r w:rsidRPr="00A018BD">
        <w:rPr>
          <w:i/>
          <w:iCs/>
          <w:color w:val="000000" w:themeColor="text1"/>
        </w:rPr>
        <w:t>Population Models</w:t>
      </w:r>
      <w:r w:rsidR="00691AC2" w:rsidRPr="00A018BD">
        <w:rPr>
          <w:i/>
          <w:iCs/>
          <w:color w:val="000000" w:themeColor="text1"/>
        </w:rPr>
        <w:t>:</w:t>
      </w:r>
      <w:r w:rsidRPr="00A018BD">
        <w:rPr>
          <w:color w:val="000000" w:themeColor="text1"/>
        </w:rPr>
        <w:t xml:space="preserve"> </w:t>
      </w:r>
      <w:r w:rsidR="009030F1" w:rsidRPr="00A018BD">
        <w:rPr>
          <w:color w:val="000000" w:themeColor="text1"/>
        </w:rPr>
        <w:t xml:space="preserve">We used data from the demographic study detailed above </w:t>
      </w:r>
      <w:r w:rsidR="00107BB4" w:rsidRPr="00A018BD">
        <w:rPr>
          <w:color w:val="000000" w:themeColor="text1"/>
        </w:rPr>
        <w:t xml:space="preserve">in combination with results from greenhouse and field seedbank studies, to parameterize integral projection models (IPMs) for </w:t>
      </w:r>
      <w:r w:rsidR="00107BB4" w:rsidRPr="00A018BD">
        <w:rPr>
          <w:i/>
          <w:iCs/>
          <w:color w:val="000000" w:themeColor="text1"/>
        </w:rPr>
        <w:t>O. coloradensis</w:t>
      </w:r>
      <w:r w:rsidR="00107BB4" w:rsidRPr="00A018BD">
        <w:rPr>
          <w:color w:val="000000" w:themeColor="text1"/>
        </w:rPr>
        <w:t>.</w:t>
      </w:r>
      <w:r w:rsidR="007377F2" w:rsidRPr="00A018BD">
        <w:rPr>
          <w:color w:val="000000" w:themeColor="text1"/>
        </w:rPr>
        <w:t xml:space="preserve"> </w:t>
      </w:r>
      <w:r w:rsidR="00460F27">
        <w:rPr>
          <w:color w:val="000000" w:themeColor="text1"/>
        </w:rPr>
        <w:t xml:space="preserve">We first created a density-independent IPM </w:t>
      </w:r>
      <w:commentRangeStart w:id="18"/>
      <w:commentRangeStart w:id="19"/>
      <w:r w:rsidR="00582427">
        <w:rPr>
          <w:color w:val="000000" w:themeColor="text1"/>
        </w:rPr>
        <w:t xml:space="preserve">using </w:t>
      </w:r>
      <w:commentRangeEnd w:id="18"/>
      <w:r w:rsidR="00F92762">
        <w:rPr>
          <w:rStyle w:val="CommentReference"/>
          <w:rFonts w:asciiTheme="minorHAnsi" w:eastAsiaTheme="minorHAnsi" w:hAnsiTheme="minorHAnsi" w:cstheme="minorBidi"/>
        </w:rPr>
        <w:commentReference w:id="18"/>
      </w:r>
      <w:commentRangeEnd w:id="19"/>
      <w:r w:rsidR="005C4188">
        <w:rPr>
          <w:rStyle w:val="CommentReference"/>
          <w:rFonts w:asciiTheme="minorHAnsi" w:eastAsiaTheme="minorHAnsi" w:hAnsiTheme="minorHAnsi" w:cstheme="minorBidi"/>
        </w:rPr>
        <w:commentReference w:id="19"/>
      </w:r>
      <w:r w:rsidR="00582427">
        <w:rPr>
          <w:color w:val="000000" w:themeColor="text1"/>
        </w:rPr>
        <w:t>data from both populations</w:t>
      </w:r>
      <w:r w:rsidR="00460F27">
        <w:rPr>
          <w:color w:val="000000" w:themeColor="text1"/>
        </w:rPr>
        <w:t xml:space="preserve"> that had a single continuous, size-based population state</w:t>
      </w:r>
      <w:r w:rsidR="00057ADE">
        <w:rPr>
          <w:color w:val="000000" w:themeColor="text1"/>
        </w:rPr>
        <w:t>, and did not include a seedbank state</w:t>
      </w:r>
      <w:r w:rsidR="00EA43E0">
        <w:rPr>
          <w:color w:val="000000" w:themeColor="text1"/>
        </w:rPr>
        <w:t xml:space="preserve"> (Table 2: IPM “OO”)</w:t>
      </w:r>
      <w:r w:rsidR="00460F27">
        <w:rPr>
          <w:color w:val="000000" w:themeColor="text1"/>
        </w:rPr>
        <w:t xml:space="preserve">. </w:t>
      </w:r>
      <w:r w:rsidR="00057ADE">
        <w:rPr>
          <w:color w:val="000000" w:themeColor="text1"/>
        </w:rPr>
        <w:t xml:space="preserve">Then, we created a suite of IPMs that included both </w:t>
      </w:r>
      <w:r w:rsidR="007377F2" w:rsidRPr="00A018BD">
        <w:rPr>
          <w:color w:val="000000" w:themeColor="text1"/>
        </w:rPr>
        <w:t>a discrete seedbank sta</w:t>
      </w:r>
      <w:r w:rsidR="00460F27">
        <w:rPr>
          <w:color w:val="000000" w:themeColor="text1"/>
        </w:rPr>
        <w:t>te</w:t>
      </w:r>
      <w:r w:rsidR="007377F2" w:rsidRPr="00A018BD">
        <w:rPr>
          <w:color w:val="000000" w:themeColor="text1"/>
        </w:rPr>
        <w:t>, and a continuous, size-based sta</w:t>
      </w:r>
      <w:r w:rsidR="00460F27">
        <w:rPr>
          <w:color w:val="000000" w:themeColor="text1"/>
        </w:rPr>
        <w:t>ge</w:t>
      </w:r>
      <w:r w:rsidR="007377F2" w:rsidRPr="00A018BD">
        <w:rPr>
          <w:color w:val="000000" w:themeColor="text1"/>
        </w:rPr>
        <w:t xml:space="preserve"> for above-ground plants</w:t>
      </w:r>
      <w:r w:rsidR="0002340D" w:rsidRPr="00A018BD">
        <w:rPr>
          <w:color w:val="000000" w:themeColor="text1"/>
        </w:rPr>
        <w:t xml:space="preserve"> </w:t>
      </w:r>
      <w:r w:rsidR="00057ADE">
        <w:rPr>
          <w:color w:val="000000" w:themeColor="text1"/>
        </w:rPr>
        <w:t>(</w:t>
      </w:r>
      <w:commentRangeStart w:id="20"/>
      <w:commentRangeStart w:id="21"/>
      <w:r w:rsidR="00057ADE">
        <w:rPr>
          <w:color w:val="000000" w:themeColor="text1"/>
        </w:rPr>
        <w:t>Table 2</w:t>
      </w:r>
      <w:r w:rsidR="00EA43E0">
        <w:rPr>
          <w:color w:val="000000" w:themeColor="text1"/>
        </w:rPr>
        <w:t>: IPMs “A” – “NN”</w:t>
      </w:r>
      <w:commentRangeEnd w:id="20"/>
      <w:r w:rsidR="007D1C01">
        <w:rPr>
          <w:rStyle w:val="CommentReference"/>
          <w:rFonts w:asciiTheme="minorHAnsi" w:eastAsiaTheme="minorHAnsi" w:hAnsiTheme="minorHAnsi" w:cstheme="minorBidi"/>
        </w:rPr>
        <w:commentReference w:id="20"/>
      </w:r>
      <w:commentRangeEnd w:id="21"/>
      <w:r w:rsidR="005C4188">
        <w:rPr>
          <w:rStyle w:val="CommentReference"/>
          <w:rFonts w:asciiTheme="minorHAnsi" w:eastAsiaTheme="minorHAnsi" w:hAnsiTheme="minorHAnsi" w:cstheme="minorBidi"/>
        </w:rPr>
        <w:commentReference w:id="21"/>
      </w:r>
      <w:r w:rsidR="00057ADE">
        <w:rPr>
          <w:color w:val="000000" w:themeColor="text1"/>
        </w:rPr>
        <w:t xml:space="preserve">) </w:t>
      </w:r>
      <w:r w:rsidR="0002340D" w:rsidRPr="00A018BD">
        <w:rPr>
          <w:color w:val="000000" w:themeColor="text1"/>
        </w:rPr>
        <w:fldChar w:fldCharType="begin" w:fldLock="1"/>
      </w:r>
      <w:r w:rsidR="00143F37" w:rsidRPr="00A018BD">
        <w:rPr>
          <w:color w:val="000000" w:themeColor="text1"/>
        </w:rPr>
        <w:instrText>ADDIN CSL_CITATION {"citationItems":[{"id":"ITEM-1","itemData":{"DOI":"10.1086/505762","ISBN":"0003-0147","ISSN":"0003-0147","PMID":"16874623","abstract":"We explore the effects of temporal variation in multiple demographic rates on the joint evolution of delayed reproduction and seed dormancy using integral projection models (IPMs). To do this, we extend the standard IPM to include a discrete state variable representing the number of seeds in the seed bank, density-dependent recruitment, and temporal variation in demography. Parameter estimates for Carlina vulgaris and Carduus nutans are obtained from long-term studies. Carlina is relatively long lived and has a short-lived seed bank, whereas most Carduus plants flower in their first year and the seed bank is long lived. Using the evolutionarily stable strategy (ESS) approach, we predict the observed flowering and germination strategies. There is excellent agreement between the predictions and the field observations. The effects of temporal variation on the joint ESS are partitioned into components arising from nonlinear averaging (systematic changes in the mean resulting from the interaction between variability and nonlinearity) and nonequilibrium dynamics (fluctuations in fitness caused by temporal variation). This shows that temporal variation can have substantial effects on the observed flowering and germination strategies and that covariance between demographic processes is important. We extend the models to include spatial population structure and assess the robustness of the results from the nonspatial models.","author":[{"dropping-particle":"","family":"Rees","given":"Mark","non-dropping-particle":"","parse-names":false,"suffix":""},{"dropping-particle":"","family":"Childs","given":"Dylan Z.","non-dropping-particle":"","parse-names":false,"suffix":""},{"dropping-particle":"","family":"Metcalf","given":"C. Jessica E.","non-dropping-particle":"","parse-names":false,"suffix":""},{"dropping-particle":"","family":"Rose","given":"Karen E.","non-dropping-particle":"","parse-names":false,"suffix":""},{"dropping-particle":"","family":"Sheppard","given":"Andy W","non-dropping-particle":"","parse-names":false,"suffix":""},{"dropping-particle":"","family":"Grubb","given":"Peter J","non-dropping-particle":"","parse-names":false,"suffix":""}],"container-title":"The American Naturalist","id":"ITEM-1","issue":"2","issued":{"date-parts":[["2006"]]},"page":"E53-E71","title":"Seed dormancy and delayed flowering in monocarpic plants: selective interactions in a stochastic environment.","type":"article-journal","volume":"168"},"uris":["http://www.mendeley.com/documents/?uuid=e60764e2-1671-4e86-abd1-49812285d6bb"]},{"id":"ITEM-2","itemData":{"DOI":"10.1086/499438","ISSN":"00030147","PMID":"16673349","abstract":"Matrix projection models occupy a central role in population and conservation biology. Matrix models divide a population into discrete classes, even if the structuring trait exhibits continuous variation (e.g., body size). The integral projection model (IPM) avoids discrete classes and potential artifacts from arbitrary class divisions, facilitates parsimonious modeling based on smooth relationships between individual state and demographic performance, and can be implemented with standard matrix software. Here, we extend the IPM to species with complex demographic attributes, including dormant and active life stages, cross-classification by several attributes (e.g., size, age, and condition), and changes between discrete and continuous structure over the life cycle. We present a general model encompassing these cases, numerical methods, and theoretical results, including stable population growth and sensitivity/ elasticity analysis for density-independent models, local stability analysis in density-dependent models, and optimal/evolutionarily stable strategy life-history analysis. Our presentation centers on an IPM for the thistle Onopordum illyricum based on a 6-year field study. Flowering and death probabilities are size and age dependent, and individuals also vary in a latent attribute affecting survival, but a predictively accurate IPM is completely parameterized by fitting a few regression equations. The online edition of the American Naturalist includes a zip archive of R scripts illustrating our suggested methods. © 2006 by The University of Chicago. All rights reserved.","author":[{"dropping-particle":"","family":"Ellner","given":"Stephen P.","non-dropping-particle":"","parse-names":false,"suffix":""},{"dropping-particle":"","family":"Rees","given":"Mark","non-dropping-particle":"","parse-names":false,"suffix":""}],"container-title":"American Naturalist","id":"ITEM-2","issue":"3","issued":{"date-parts":[["2006"]]},"page":"410-428","title":"Integral projection models for species with complex demography","type":"article-journal","volume":"167"},"uris":["http://www.mendeley.com/documents/?uuid=32fc7119-c231-4ae5-934b-fb3de57e05ac"]},{"id":"ITEM-3","itemData":{"DOI":"10.1111/oik.03696","ISBN":"1600-0706","ISSN":"16000706","abstract":"Dormant life stages are often critical for population viability in stochastic environments, but accurate field data characterizing them are difficult to collect. Such limitations may translate into uncertainties in demographic parameters describing these stages, which then may propagate errors in the examination of population-level responses to environmental variation. Expanding on current methods, we 1) apply data-driven approaches to estimate parameter uncertainty in vital rates of dormant life stages and 2) test whether such estimates provide more robust inferences about population dynamics. We built integral projection models (IPMs) for a fire-adapted, carnivorous plant species using a Bayesian framework to estimate uncertainty in parameters of three vital rates of dormant seeds – seed-bank ingression, stasis and egression. We used stochastic population projections and elasticity analyses to quantify the relative sensitivity of the stochastic population growth rate (log λs) to changes in these vital rates at different fire return intervals. We then ran stochastic projections of log λs for 1000 posterior samples of the three seed-bank vital rates and assessed how strongly their parameter uncertainty propagated into uncertainty in estimates of log λs and the probability of quasi-extinction, Pq(t). Elasticity analyses indicated that changes in seed-bank stasis and egression had large effects on log λs across fire return intervals. In turn, uncertainty in the estimates of these two vital rates explained &gt; 50% of the variation in log λs estimates at several fire-return intervals. Inferences about population viability became less certain as the time between fires widened, with estimates of Pq(t) potentially &gt; 20% higher when considering parameter uncertainty. Our results suggest that, for species with dormant stages, where data is often limited, failing to account for parameter uncertainty in population models may result in incorrect interpretations of population viability.","author":[{"dropping-particle":"","family":"Paniw","given":"Maria","non-dropping-particle":"","parse-names":false,"suffix":""},{"dropping-particle":"","family":"Quintana-Ascencio","given":"Pedro F.","non-dropping-particle":"","parse-names":false,"suffix":""},{"dropping-particle":"","family":"Ojeda","given":"Fernando","non-dropping-particle":"","parse-names":false,"suffix":""},{"dropping-particle":"","family":"Salguero-Gómez","given":"Roberto","non-dropping-particle":"","parse-names":false,"suffix":""}],"container-title":"Oikos","id":"ITEM-3","issue":"6","issued":{"date-parts":[["2017"]]},"page":"900-909","title":"Accounting for uncertainty in dormant life stages in stochastic demographic models","type":"article-journal","volume":"126"},"uris":["http://www.mendeley.com/documents/?uuid=43ed3b29-94b8-4286-8d6a-e2b7763b671f"]}],"mendeley":{"formattedCitation":"(Ellner and Rees 2006, Rees et al. 2006, Paniw et al. 2017)","plainTextFormattedCitation":"(Ellner and Rees 2006, Rees et al. 2006, Paniw et al. 2017)","previouslyFormattedCitation":"(Ellner and Rees 2006, Rees et al. 2006, Paniw et al. 2017)"},"properties":{"noteIndex":0},"schema":"https://github.com/citation-style-language/schema/raw/master/csl-citation.json"}</w:instrText>
      </w:r>
      <w:r w:rsidR="0002340D" w:rsidRPr="00A018BD">
        <w:rPr>
          <w:color w:val="000000" w:themeColor="text1"/>
        </w:rPr>
        <w:fldChar w:fldCharType="separate"/>
      </w:r>
      <w:r w:rsidR="0002340D" w:rsidRPr="00A018BD">
        <w:rPr>
          <w:noProof/>
          <w:color w:val="000000" w:themeColor="text1"/>
        </w:rPr>
        <w:t>(Ellner and Rees 2006, Rees et al. 2006, Paniw et al. 2017)</w:t>
      </w:r>
      <w:r w:rsidR="0002340D" w:rsidRPr="00A018BD">
        <w:rPr>
          <w:color w:val="000000" w:themeColor="text1"/>
        </w:rPr>
        <w:fldChar w:fldCharType="end"/>
      </w:r>
      <w:r w:rsidR="0002340D" w:rsidRPr="00A018BD">
        <w:rPr>
          <w:color w:val="000000" w:themeColor="text1"/>
        </w:rPr>
        <w:t xml:space="preserve">. </w:t>
      </w:r>
      <w:r w:rsidR="005E0051" w:rsidRPr="00A018BD">
        <w:rPr>
          <w:color w:val="000000" w:themeColor="text1"/>
        </w:rPr>
        <w:t xml:space="preserve"> </w:t>
      </w:r>
      <w:r w:rsidR="00057ADE">
        <w:rPr>
          <w:color w:val="000000" w:themeColor="text1"/>
        </w:rPr>
        <w:t>Each of these IPMs</w:t>
      </w:r>
      <w:r w:rsidR="00A13CBB" w:rsidRPr="00A018BD">
        <w:rPr>
          <w:color w:val="000000" w:themeColor="text1"/>
        </w:rPr>
        <w:t xml:space="preserve"> </w:t>
      </w:r>
      <w:r w:rsidR="00057ADE">
        <w:rPr>
          <w:color w:val="000000" w:themeColor="text1"/>
        </w:rPr>
        <w:t xml:space="preserve">used a different </w:t>
      </w:r>
      <w:r w:rsidR="00A13CBB" w:rsidRPr="00A018BD">
        <w:rPr>
          <w:color w:val="000000" w:themeColor="text1"/>
        </w:rPr>
        <w:t xml:space="preserve">subset of data, </w:t>
      </w:r>
      <w:r w:rsidR="00057ADE">
        <w:rPr>
          <w:color w:val="000000" w:themeColor="text1"/>
        </w:rPr>
        <w:t>and</w:t>
      </w:r>
      <w:r w:rsidR="00A13CBB" w:rsidRPr="00A018BD">
        <w:rPr>
          <w:color w:val="000000" w:themeColor="text1"/>
        </w:rPr>
        <w:t xml:space="preserve"> included different covariates in vital rate models. First, the data used to fit vital rate models came either from a single subpopulation, a population (FEWAFB or Soapstone prairie), or from all locations, and included data for </w:t>
      </w:r>
      <w:r w:rsidR="00114413">
        <w:rPr>
          <w:color w:val="000000" w:themeColor="text1"/>
        </w:rPr>
        <w:t>both</w:t>
      </w:r>
      <w:r w:rsidR="00114413" w:rsidRPr="00A018BD">
        <w:rPr>
          <w:color w:val="000000" w:themeColor="text1"/>
        </w:rPr>
        <w:t xml:space="preserve"> </w:t>
      </w:r>
      <w:r w:rsidR="00A13CBB" w:rsidRPr="00A018BD">
        <w:rPr>
          <w:color w:val="000000" w:themeColor="text1"/>
        </w:rPr>
        <w:t>transitio</w:t>
      </w:r>
      <w:r w:rsidR="0026787D">
        <w:rPr>
          <w:color w:val="000000" w:themeColor="text1"/>
        </w:rPr>
        <w:t>ns</w:t>
      </w:r>
      <w:r w:rsidR="00A13CBB" w:rsidRPr="00A018BD">
        <w:rPr>
          <w:color w:val="000000" w:themeColor="text1"/>
        </w:rPr>
        <w:t xml:space="preserve">, or only one transition (2018-2019 or 2019-2020). Second, </w:t>
      </w:r>
      <w:r w:rsidR="002A441D" w:rsidRPr="00A018BD">
        <w:rPr>
          <w:color w:val="000000" w:themeColor="text1"/>
        </w:rPr>
        <w:t xml:space="preserve">while all </w:t>
      </w:r>
      <w:r w:rsidR="00A13CBB" w:rsidRPr="00A018BD">
        <w:rPr>
          <w:color w:val="000000" w:themeColor="text1"/>
        </w:rPr>
        <w:t xml:space="preserve">vital </w:t>
      </w:r>
      <w:r w:rsidR="00645956" w:rsidRPr="00A018BD">
        <w:rPr>
          <w:color w:val="000000" w:themeColor="text1"/>
        </w:rPr>
        <w:t xml:space="preserve">rate models </w:t>
      </w:r>
      <w:r w:rsidR="002A441D" w:rsidRPr="00A018BD">
        <w:rPr>
          <w:color w:val="000000" w:themeColor="text1"/>
        </w:rPr>
        <w:t>included</w:t>
      </w:r>
      <w:r w:rsidR="00645956" w:rsidRPr="00A018BD">
        <w:rPr>
          <w:color w:val="000000" w:themeColor="text1"/>
        </w:rPr>
        <w:t xml:space="preserve"> size</w:t>
      </w:r>
      <w:r w:rsidR="00645956" w:rsidRPr="00A018BD">
        <w:rPr>
          <w:color w:val="000000" w:themeColor="text1"/>
          <w:vertAlign w:val="subscript"/>
        </w:rPr>
        <w:softHyphen/>
      </w:r>
      <w:r w:rsidR="00645956" w:rsidRPr="00A018BD">
        <w:rPr>
          <w:i/>
          <w:iCs/>
          <w:color w:val="000000" w:themeColor="text1"/>
          <w:vertAlign w:val="subscript"/>
        </w:rPr>
        <w:t>t</w:t>
      </w:r>
      <w:r w:rsidR="00A13CBB" w:rsidRPr="00A018BD">
        <w:rPr>
          <w:color w:val="000000" w:themeColor="text1"/>
          <w:vertAlign w:val="subscript"/>
        </w:rPr>
        <w:t xml:space="preserve">  </w:t>
      </w:r>
      <w:commentRangeStart w:id="22"/>
      <w:commentRangeStart w:id="23"/>
      <w:r w:rsidR="00645956" w:rsidRPr="00A018BD">
        <w:rPr>
          <w:color w:val="000000" w:themeColor="text1"/>
        </w:rPr>
        <w:t>(or (size</w:t>
      </w:r>
      <w:r w:rsidR="00645956" w:rsidRPr="00A018BD">
        <w:rPr>
          <w:i/>
          <w:iCs/>
          <w:color w:val="000000" w:themeColor="text1"/>
          <w:vertAlign w:val="subscript"/>
        </w:rPr>
        <w:t>t</w:t>
      </w:r>
      <w:r w:rsidR="00645956" w:rsidRPr="00A018BD">
        <w:rPr>
          <w:color w:val="000000" w:themeColor="text1"/>
        </w:rPr>
        <w:t>)</w:t>
      </w:r>
      <w:r w:rsidR="00645956" w:rsidRPr="00A018BD">
        <w:rPr>
          <w:color w:val="000000" w:themeColor="text1"/>
          <w:vertAlign w:val="superscript"/>
        </w:rPr>
        <w:t>2</w:t>
      </w:r>
      <w:r w:rsidR="00645956" w:rsidRPr="00A018BD">
        <w:rPr>
          <w:color w:val="000000" w:themeColor="text1"/>
        </w:rPr>
        <w:t xml:space="preserve">) </w:t>
      </w:r>
      <w:commentRangeEnd w:id="22"/>
      <w:r w:rsidR="007D1C01">
        <w:rPr>
          <w:rStyle w:val="CommentReference"/>
          <w:rFonts w:asciiTheme="minorHAnsi" w:eastAsiaTheme="minorHAnsi" w:hAnsiTheme="minorHAnsi" w:cstheme="minorBidi"/>
        </w:rPr>
        <w:commentReference w:id="22"/>
      </w:r>
      <w:commentRangeEnd w:id="23"/>
      <w:r w:rsidR="005C4188">
        <w:rPr>
          <w:rStyle w:val="CommentReference"/>
          <w:rFonts w:asciiTheme="minorHAnsi" w:eastAsiaTheme="minorHAnsi" w:hAnsiTheme="minorHAnsi" w:cstheme="minorBidi"/>
        </w:rPr>
        <w:commentReference w:id="23"/>
      </w:r>
      <w:r w:rsidR="002A441D" w:rsidRPr="00A018BD">
        <w:rPr>
          <w:color w:val="000000" w:themeColor="text1"/>
        </w:rPr>
        <w:t>as a predictor of vital rates, these models could also include predictor terms for</w:t>
      </w:r>
      <w:r w:rsidR="0063336D" w:rsidRPr="00A018BD">
        <w:rPr>
          <w:color w:val="000000" w:themeColor="text1"/>
        </w:rPr>
        <w:t xml:space="preserve"> any combination</w:t>
      </w:r>
      <w:r w:rsidR="002A441D" w:rsidRPr="00A018BD">
        <w:rPr>
          <w:color w:val="000000" w:themeColor="text1"/>
        </w:rPr>
        <w:t xml:space="preserve"> of the following: population size in the previous year (</w:t>
      </w:r>
      <w:r w:rsidR="00114413">
        <w:rPr>
          <w:color w:val="000000" w:themeColor="text1"/>
        </w:rPr>
        <w:t xml:space="preserve">to account for </w:t>
      </w:r>
      <w:r w:rsidR="002A441D" w:rsidRPr="00A018BD">
        <w:rPr>
          <w:color w:val="000000" w:themeColor="text1"/>
        </w:rPr>
        <w:t>density dependence), environmental variation (water year precipitation, mean annual growing season temperature, and mean annual winter temperature)</w:t>
      </w:r>
      <w:r w:rsidR="0063336D" w:rsidRPr="00A018BD">
        <w:rPr>
          <w:color w:val="000000" w:themeColor="text1"/>
        </w:rPr>
        <w:t xml:space="preserve">, and a random </w:t>
      </w:r>
      <w:r w:rsidR="0036792A">
        <w:rPr>
          <w:color w:val="000000" w:themeColor="text1"/>
        </w:rPr>
        <w:t>intercept of subpopulation</w:t>
      </w:r>
      <w:r w:rsidR="0063336D" w:rsidRPr="00A018BD">
        <w:rPr>
          <w:color w:val="000000" w:themeColor="text1"/>
        </w:rPr>
        <w:t xml:space="preserve"> to approximate effects of demographic stochasticity. </w:t>
      </w:r>
    </w:p>
    <w:p w14:paraId="78AACE90" w14:textId="7158E2E6" w:rsidR="00E82E5A" w:rsidRPr="00A018BD" w:rsidRDefault="00E82E5A" w:rsidP="00E82E5A">
      <w:pPr>
        <w:rPr>
          <w:rFonts w:eastAsia="HGSMinchoE"/>
          <w:color w:val="000000" w:themeColor="text1"/>
        </w:rPr>
      </w:pPr>
      <w:r w:rsidRPr="00A018BD">
        <w:rPr>
          <w:rFonts w:ascii="Times New Roman" w:hAnsi="Times New Roman" w:cs="Times New Roman"/>
          <w:b/>
          <w:bCs/>
          <w:color w:val="000000" w:themeColor="text1"/>
        </w:rPr>
        <w:t xml:space="preserve">Table </w:t>
      </w:r>
      <w:r>
        <w:rPr>
          <w:rFonts w:ascii="Times New Roman" w:hAnsi="Times New Roman" w:cs="Times New Roman"/>
          <w:b/>
          <w:bCs/>
          <w:color w:val="000000" w:themeColor="text1"/>
        </w:rPr>
        <w:t>2</w:t>
      </w:r>
      <w:r w:rsidRPr="00A018BD">
        <w:rPr>
          <w:rFonts w:ascii="Times New Roman" w:hAnsi="Times New Roman" w:cs="Times New Roman"/>
          <w:b/>
          <w:bCs/>
          <w:color w:val="000000" w:themeColor="text1"/>
        </w:rPr>
        <w:t xml:space="preserve">. </w:t>
      </w:r>
      <w:r w:rsidR="00057ADE" w:rsidRPr="00057ADE">
        <w:rPr>
          <w:rFonts w:ascii="Times New Roman" w:hAnsi="Times New Roman" w:cs="Times New Roman"/>
          <w:color w:val="000000" w:themeColor="text1"/>
        </w:rPr>
        <w:t xml:space="preserve">A description of the data used to create each IPM, as well as the covariates included in the vital rate models used in that IPM. </w:t>
      </w:r>
      <w:r w:rsidR="00114413">
        <w:rPr>
          <w:rFonts w:ascii="Times New Roman" w:eastAsia="HGSMinchoE" w:hAnsi="Times New Roman" w:cs="Times New Roman"/>
          <w:color w:val="000000" w:themeColor="text1"/>
        </w:rPr>
        <w:t>l</w:t>
      </w:r>
      <w:r w:rsidR="00114413" w:rsidRPr="00057ADE">
        <w:rPr>
          <w:rFonts w:ascii="Times New Roman" w:eastAsia="HGSMinchoE" w:hAnsi="Times New Roman" w:cs="Times New Roman"/>
          <w:color w:val="000000" w:themeColor="text1"/>
        </w:rPr>
        <w:t>og</w:t>
      </w:r>
      <w:r w:rsidRPr="00057ADE">
        <w:rPr>
          <w:rFonts w:ascii="Times New Roman" w:eastAsia="HGSMinchoE" w:hAnsi="Times New Roman" w:cs="Times New Roman"/>
          <w:color w:val="000000" w:themeColor="text1"/>
        </w:rPr>
        <w:t xml:space="preserve">(λ) estimates and 95% bootstrap confidence intervals of log(λ) </w:t>
      </w:r>
      <w:r w:rsidR="00057ADE" w:rsidRPr="00057ADE">
        <w:rPr>
          <w:rFonts w:ascii="Times New Roman" w:eastAsia="HGSMinchoE" w:hAnsi="Times New Roman" w:cs="Times New Roman"/>
          <w:color w:val="000000" w:themeColor="text1"/>
        </w:rPr>
        <w:t xml:space="preserve">are also shown </w:t>
      </w:r>
      <w:r w:rsidRPr="00057ADE">
        <w:rPr>
          <w:rFonts w:ascii="Times New Roman" w:eastAsia="HGSMinchoE" w:hAnsi="Times New Roman" w:cs="Times New Roman"/>
          <w:color w:val="000000" w:themeColor="text1"/>
        </w:rPr>
        <w:t>for each IPM</w:t>
      </w:r>
      <w:r w:rsidRPr="00057ADE">
        <w:rPr>
          <w:rFonts w:eastAsia="HGSMinchoE"/>
          <w:color w:val="000000" w:themeColor="text1"/>
        </w:rPr>
        <w:t xml:space="preserve">. </w:t>
      </w:r>
      <w:r w:rsidRPr="00057ADE">
        <w:rPr>
          <w:rFonts w:ascii="Times New Roman" w:eastAsia="HGSMinchoE" w:hAnsi="Times New Roman" w:cs="Times New Roman"/>
          <w:color w:val="000000" w:themeColor="text1"/>
        </w:rPr>
        <w:t xml:space="preserve">log(λ) is not given for IPMs that were constructed with random effects or continuous environmental covariates, since those models were implemented stochastically. For those models, </w:t>
      </w:r>
      <w:r w:rsidR="00B22C60">
        <w:rPr>
          <w:rFonts w:ascii="Times New Roman" w:eastAsia="HGSMinchoE" w:hAnsi="Times New Roman" w:cs="Times New Roman"/>
          <w:color w:val="000000" w:themeColor="text1"/>
        </w:rPr>
        <w:t>log(</w:t>
      </w:r>
      <w:r w:rsidRPr="00057ADE">
        <w:rPr>
          <w:rFonts w:ascii="Times New Roman" w:eastAsia="HGSMinchoE" w:hAnsi="Times New Roman" w:cs="Times New Roman"/>
          <w:color w:val="000000" w:themeColor="text1"/>
        </w:rPr>
        <w:t>λ</w:t>
      </w:r>
      <w:r w:rsidRPr="00057ADE">
        <w:rPr>
          <w:rFonts w:ascii="Times New Roman" w:eastAsia="HGSMinchoE" w:hAnsi="Times New Roman" w:cs="Times New Roman"/>
          <w:color w:val="000000" w:themeColor="text1"/>
          <w:vertAlign w:val="subscript"/>
        </w:rPr>
        <w:t>s</w:t>
      </w:r>
      <w:r w:rsidR="00B22C60" w:rsidRPr="00ED2863">
        <w:rPr>
          <w:rFonts w:ascii="Times New Roman" w:eastAsia="HGSMinchoE" w:hAnsi="Times New Roman" w:cs="Times New Roman"/>
          <w:color w:val="000000" w:themeColor="text1"/>
        </w:rPr>
        <w:t xml:space="preserve">) </w:t>
      </w:r>
      <w:r w:rsidRPr="00057ADE">
        <w:rPr>
          <w:rFonts w:ascii="Times New Roman" w:eastAsia="HGSMinchoE" w:hAnsi="Times New Roman" w:cs="Times New Roman"/>
          <w:color w:val="000000" w:themeColor="text1"/>
        </w:rPr>
        <w:t>is given instead.</w:t>
      </w:r>
      <w:r w:rsidRPr="00A018BD">
        <w:rPr>
          <w:rFonts w:ascii="Times New Roman" w:eastAsia="HGSMinchoE" w:hAnsi="Times New Roman" w:cs="Times New Roman"/>
          <w:color w:val="000000" w:themeColor="text1"/>
        </w:rPr>
        <w:t xml:space="preserve">  </w:t>
      </w:r>
    </w:p>
    <w:tbl>
      <w:tblPr>
        <w:tblStyle w:val="TableGrid"/>
        <w:tblW w:w="9900" w:type="dxa"/>
        <w:tblInd w:w="67" w:type="dxa"/>
        <w:tblLayout w:type="fixed"/>
        <w:tblLook w:val="04A0" w:firstRow="1" w:lastRow="0" w:firstColumn="1" w:lastColumn="0" w:noHBand="0" w:noVBand="1"/>
      </w:tblPr>
      <w:tblGrid>
        <w:gridCol w:w="743"/>
        <w:gridCol w:w="393"/>
        <w:gridCol w:w="394"/>
        <w:gridCol w:w="450"/>
        <w:gridCol w:w="360"/>
        <w:gridCol w:w="360"/>
        <w:gridCol w:w="390"/>
        <w:gridCol w:w="390"/>
        <w:gridCol w:w="390"/>
        <w:gridCol w:w="390"/>
        <w:gridCol w:w="390"/>
        <w:gridCol w:w="390"/>
        <w:gridCol w:w="450"/>
        <w:gridCol w:w="450"/>
        <w:gridCol w:w="450"/>
        <w:gridCol w:w="450"/>
        <w:gridCol w:w="450"/>
        <w:gridCol w:w="450"/>
        <w:gridCol w:w="1350"/>
        <w:gridCol w:w="810"/>
      </w:tblGrid>
      <w:tr w:rsidR="002C0825" w:rsidRPr="00A018BD" w14:paraId="61B45414" w14:textId="77777777" w:rsidTr="00C770D9">
        <w:tc>
          <w:tcPr>
            <w:tcW w:w="743" w:type="dxa"/>
            <w:vMerge w:val="restart"/>
            <w:tcBorders>
              <w:top w:val="single" w:sz="18" w:space="0" w:color="000000"/>
              <w:left w:val="single" w:sz="18" w:space="0" w:color="000000"/>
              <w:right w:val="single" w:sz="18" w:space="0" w:color="000000"/>
            </w:tcBorders>
          </w:tcPr>
          <w:p w14:paraId="4BC35BFA" w14:textId="77777777" w:rsidR="002C0825" w:rsidRPr="0099328A" w:rsidRDefault="002C0825" w:rsidP="00D70311">
            <w:pPr>
              <w:pStyle w:val="NormalWeb"/>
              <w:rPr>
                <w:rFonts w:eastAsia="HGSMinchoE"/>
                <w:b/>
                <w:bCs/>
                <w:color w:val="000000" w:themeColor="text1"/>
                <w:sz w:val="22"/>
                <w:szCs w:val="22"/>
              </w:rPr>
            </w:pPr>
            <w:r w:rsidRPr="0099328A">
              <w:rPr>
                <w:rFonts w:eastAsia="HGSMinchoE"/>
                <w:b/>
                <w:bCs/>
                <w:color w:val="000000" w:themeColor="text1"/>
                <w:sz w:val="22"/>
                <w:szCs w:val="22"/>
              </w:rPr>
              <w:t>IPM name</w:t>
            </w:r>
          </w:p>
        </w:tc>
        <w:tc>
          <w:tcPr>
            <w:tcW w:w="4297" w:type="dxa"/>
            <w:gridSpan w:val="11"/>
            <w:tcBorders>
              <w:top w:val="single" w:sz="18" w:space="0" w:color="000000"/>
              <w:left w:val="single" w:sz="18" w:space="0" w:color="000000"/>
              <w:right w:val="single" w:sz="18" w:space="0" w:color="000000"/>
            </w:tcBorders>
          </w:tcPr>
          <w:p w14:paraId="20AC74CB" w14:textId="012EABCF" w:rsidR="002C0825" w:rsidRPr="0099328A" w:rsidRDefault="002C0825" w:rsidP="00D70311">
            <w:pPr>
              <w:pStyle w:val="NormalWeb"/>
              <w:rPr>
                <w:rFonts w:eastAsia="HGSMinchoE"/>
                <w:b/>
                <w:bCs/>
                <w:color w:val="000000" w:themeColor="text1"/>
                <w:sz w:val="22"/>
                <w:szCs w:val="22"/>
              </w:rPr>
            </w:pPr>
            <w:r w:rsidRPr="0099328A">
              <w:rPr>
                <w:rFonts w:eastAsia="HGSMinchoE"/>
                <w:b/>
                <w:bCs/>
                <w:color w:val="000000" w:themeColor="text1"/>
                <w:sz w:val="22"/>
                <w:szCs w:val="22"/>
              </w:rPr>
              <w:t>Data Included</w:t>
            </w:r>
          </w:p>
        </w:tc>
        <w:tc>
          <w:tcPr>
            <w:tcW w:w="1350" w:type="dxa"/>
            <w:gridSpan w:val="3"/>
            <w:tcBorders>
              <w:top w:val="single" w:sz="18" w:space="0" w:color="000000"/>
              <w:left w:val="single" w:sz="18" w:space="0" w:color="000000"/>
              <w:bottom w:val="single" w:sz="12" w:space="0" w:color="000000" w:themeColor="text1"/>
              <w:right w:val="single" w:sz="18" w:space="0" w:color="000000" w:themeColor="text1"/>
            </w:tcBorders>
          </w:tcPr>
          <w:p w14:paraId="13094399" w14:textId="77777777" w:rsidR="002C0825" w:rsidRPr="0099328A" w:rsidRDefault="002C0825" w:rsidP="00D70311">
            <w:pPr>
              <w:pStyle w:val="NormalWeb"/>
              <w:rPr>
                <w:rFonts w:eastAsia="HGSMinchoE"/>
                <w:b/>
                <w:bCs/>
                <w:color w:val="000000" w:themeColor="text1"/>
                <w:sz w:val="22"/>
                <w:szCs w:val="22"/>
              </w:rPr>
            </w:pPr>
            <w:r w:rsidRPr="0099328A">
              <w:rPr>
                <w:rFonts w:eastAsia="HGSMinchoE"/>
                <w:b/>
                <w:bCs/>
                <w:color w:val="000000" w:themeColor="text1"/>
                <w:sz w:val="22"/>
                <w:szCs w:val="22"/>
              </w:rPr>
              <w:t xml:space="preserve">Transitions included </w:t>
            </w:r>
          </w:p>
        </w:tc>
        <w:tc>
          <w:tcPr>
            <w:tcW w:w="1350" w:type="dxa"/>
            <w:gridSpan w:val="3"/>
            <w:tcBorders>
              <w:top w:val="single" w:sz="18" w:space="0" w:color="000000"/>
              <w:left w:val="single" w:sz="18" w:space="0" w:color="000000" w:themeColor="text1"/>
              <w:bottom w:val="single" w:sz="12" w:space="0" w:color="000000" w:themeColor="text1"/>
              <w:right w:val="single" w:sz="18" w:space="0" w:color="000000"/>
            </w:tcBorders>
          </w:tcPr>
          <w:p w14:paraId="657312BB" w14:textId="77777777" w:rsidR="002C0825" w:rsidRPr="0099328A" w:rsidRDefault="002C0825" w:rsidP="00D70311">
            <w:pPr>
              <w:pStyle w:val="NormalWeb"/>
              <w:rPr>
                <w:rFonts w:eastAsia="HGSMinchoE"/>
                <w:b/>
                <w:bCs/>
                <w:color w:val="000000" w:themeColor="text1"/>
                <w:sz w:val="22"/>
                <w:szCs w:val="22"/>
              </w:rPr>
            </w:pPr>
            <w:r w:rsidRPr="0099328A">
              <w:rPr>
                <w:rFonts w:eastAsia="HGSMinchoE"/>
                <w:b/>
                <w:bCs/>
                <w:color w:val="000000" w:themeColor="text1"/>
                <w:sz w:val="22"/>
                <w:szCs w:val="22"/>
              </w:rPr>
              <w:t xml:space="preserve">Covariates included </w:t>
            </w:r>
          </w:p>
        </w:tc>
        <w:tc>
          <w:tcPr>
            <w:tcW w:w="1350" w:type="dxa"/>
            <w:vMerge w:val="restart"/>
            <w:tcBorders>
              <w:top w:val="single" w:sz="18" w:space="0" w:color="000000"/>
              <w:left w:val="single" w:sz="18" w:space="0" w:color="000000" w:themeColor="text1"/>
              <w:right w:val="single" w:sz="18" w:space="0" w:color="000000"/>
            </w:tcBorders>
          </w:tcPr>
          <w:p w14:paraId="0AA27B16" w14:textId="77777777" w:rsidR="002C0825" w:rsidRPr="0099328A" w:rsidRDefault="002C0825" w:rsidP="00D70311">
            <w:pPr>
              <w:pStyle w:val="NormalWeb"/>
              <w:rPr>
                <w:rFonts w:eastAsia="HGSMinchoE"/>
                <w:b/>
                <w:bCs/>
                <w:color w:val="000000" w:themeColor="text1"/>
                <w:sz w:val="22"/>
                <w:szCs w:val="22"/>
              </w:rPr>
            </w:pPr>
            <w:r w:rsidRPr="0099328A">
              <w:rPr>
                <w:rFonts w:eastAsia="HGSMinchoE"/>
                <w:b/>
                <w:bCs/>
                <w:color w:val="000000" w:themeColor="text1"/>
                <w:sz w:val="22"/>
                <w:szCs w:val="22"/>
              </w:rPr>
              <w:t>log(λ) (95% CI)</w:t>
            </w:r>
          </w:p>
        </w:tc>
        <w:tc>
          <w:tcPr>
            <w:tcW w:w="810" w:type="dxa"/>
            <w:vMerge w:val="restart"/>
            <w:tcBorders>
              <w:top w:val="single" w:sz="18" w:space="0" w:color="000000"/>
              <w:left w:val="single" w:sz="18" w:space="0" w:color="000000" w:themeColor="text1"/>
              <w:right w:val="single" w:sz="18" w:space="0" w:color="000000"/>
            </w:tcBorders>
          </w:tcPr>
          <w:p w14:paraId="1658A4BB" w14:textId="3476BD25" w:rsidR="002C0825" w:rsidRPr="0099328A" w:rsidRDefault="00C770D9" w:rsidP="00D70311">
            <w:pPr>
              <w:pStyle w:val="NormalWeb"/>
              <w:rPr>
                <w:rFonts w:eastAsia="HGSMinchoE"/>
                <w:b/>
                <w:bCs/>
                <w:color w:val="000000" w:themeColor="text1"/>
                <w:sz w:val="22"/>
                <w:szCs w:val="22"/>
                <w:vertAlign w:val="subscript"/>
              </w:rPr>
            </w:pPr>
            <w:r>
              <w:rPr>
                <w:rFonts w:eastAsia="HGSMinchoE"/>
                <w:b/>
                <w:bCs/>
                <w:color w:val="000000" w:themeColor="text1"/>
                <w:sz w:val="22"/>
                <w:szCs w:val="22"/>
              </w:rPr>
              <w:t>log(</w:t>
            </w:r>
            <w:r w:rsidR="002C0825" w:rsidRPr="0099328A">
              <w:rPr>
                <w:rFonts w:eastAsia="HGSMinchoE"/>
                <w:b/>
                <w:bCs/>
                <w:color w:val="000000" w:themeColor="text1"/>
                <w:sz w:val="22"/>
                <w:szCs w:val="22"/>
              </w:rPr>
              <w:t>λ</w:t>
            </w:r>
            <w:r w:rsidR="002C0825" w:rsidRPr="0099328A">
              <w:rPr>
                <w:rFonts w:eastAsia="HGSMinchoE"/>
                <w:b/>
                <w:bCs/>
                <w:color w:val="000000" w:themeColor="text1"/>
                <w:sz w:val="22"/>
                <w:szCs w:val="22"/>
                <w:vertAlign w:val="subscript"/>
              </w:rPr>
              <w:t>s</w:t>
            </w:r>
            <w:r>
              <w:rPr>
                <w:rFonts w:eastAsia="HGSMinchoE"/>
                <w:b/>
                <w:bCs/>
                <w:color w:val="000000" w:themeColor="text1"/>
                <w:sz w:val="22"/>
                <w:szCs w:val="22"/>
                <w:vertAlign w:val="subscript"/>
              </w:rPr>
              <w:t>)</w:t>
            </w:r>
          </w:p>
        </w:tc>
      </w:tr>
      <w:tr w:rsidR="002C0825" w:rsidRPr="00A018BD" w14:paraId="7B26B9CA" w14:textId="77777777" w:rsidTr="00C770D9">
        <w:trPr>
          <w:cantSplit/>
          <w:trHeight w:val="1765"/>
        </w:trPr>
        <w:tc>
          <w:tcPr>
            <w:tcW w:w="743" w:type="dxa"/>
            <w:vMerge/>
            <w:tcBorders>
              <w:left w:val="single" w:sz="18" w:space="0" w:color="000000"/>
              <w:right w:val="single" w:sz="18" w:space="0" w:color="000000"/>
            </w:tcBorders>
          </w:tcPr>
          <w:p w14:paraId="5E0A5B4E" w14:textId="77777777" w:rsidR="002C0825" w:rsidRPr="0099328A" w:rsidRDefault="002C0825" w:rsidP="00D70311">
            <w:pPr>
              <w:pStyle w:val="NormalWeb"/>
              <w:rPr>
                <w:rFonts w:eastAsia="HGSMinchoE"/>
                <w:b/>
                <w:bCs/>
                <w:color w:val="000000" w:themeColor="text1"/>
                <w:sz w:val="22"/>
                <w:szCs w:val="22"/>
              </w:rPr>
            </w:pPr>
          </w:p>
        </w:tc>
        <w:tc>
          <w:tcPr>
            <w:tcW w:w="393" w:type="dxa"/>
            <w:vMerge w:val="restart"/>
            <w:tcBorders>
              <w:top w:val="single" w:sz="12" w:space="0" w:color="000000" w:themeColor="text1"/>
              <w:left w:val="single" w:sz="18" w:space="0" w:color="000000"/>
              <w:right w:val="single" w:sz="8" w:space="0" w:color="000000"/>
            </w:tcBorders>
            <w:textDirection w:val="btLr"/>
            <w:vAlign w:val="center"/>
          </w:tcPr>
          <w:p w14:paraId="3BFE816D" w14:textId="57622C02" w:rsidR="002C0825" w:rsidRPr="0099328A" w:rsidRDefault="002C0825" w:rsidP="0099328A">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Contin</w:t>
            </w:r>
            <w:r>
              <w:rPr>
                <w:rFonts w:eastAsia="HGSMinchoE"/>
                <w:b/>
                <w:bCs/>
                <w:color w:val="000000" w:themeColor="text1"/>
                <w:sz w:val="22"/>
                <w:szCs w:val="22"/>
              </w:rPr>
              <w:t>uous state only</w:t>
            </w:r>
          </w:p>
        </w:tc>
        <w:tc>
          <w:tcPr>
            <w:tcW w:w="394" w:type="dxa"/>
            <w:vMerge w:val="restart"/>
            <w:tcBorders>
              <w:top w:val="single" w:sz="12" w:space="0" w:color="000000" w:themeColor="text1"/>
              <w:left w:val="single" w:sz="8" w:space="0" w:color="000000"/>
              <w:right w:val="single" w:sz="18" w:space="0" w:color="000000"/>
            </w:tcBorders>
            <w:textDirection w:val="btLr"/>
            <w:vAlign w:val="center"/>
          </w:tcPr>
          <w:p w14:paraId="131390FF" w14:textId="7BF093C7" w:rsidR="002C0825" w:rsidRPr="0099328A" w:rsidRDefault="002C0825" w:rsidP="0099328A">
            <w:pPr>
              <w:pStyle w:val="NormalWeb"/>
              <w:ind w:left="113" w:right="113"/>
              <w:rPr>
                <w:rFonts w:eastAsia="HGSMinchoE"/>
                <w:b/>
                <w:bCs/>
                <w:color w:val="000000" w:themeColor="text1"/>
                <w:sz w:val="22"/>
                <w:szCs w:val="22"/>
              </w:rPr>
            </w:pPr>
            <w:r>
              <w:rPr>
                <w:rFonts w:eastAsia="HGSMinchoE"/>
                <w:b/>
                <w:bCs/>
                <w:color w:val="000000" w:themeColor="text1"/>
                <w:sz w:val="22"/>
                <w:szCs w:val="22"/>
              </w:rPr>
              <w:t>Continuous + seedbank states</w:t>
            </w:r>
          </w:p>
        </w:tc>
        <w:tc>
          <w:tcPr>
            <w:tcW w:w="450" w:type="dxa"/>
            <w:vMerge w:val="restart"/>
            <w:tcBorders>
              <w:top w:val="single" w:sz="12" w:space="0" w:color="000000" w:themeColor="text1"/>
              <w:left w:val="single" w:sz="18" w:space="0" w:color="000000"/>
              <w:right w:val="single" w:sz="12" w:space="0" w:color="000000" w:themeColor="text1"/>
            </w:tcBorders>
            <w:textDirection w:val="btLr"/>
            <w:vAlign w:val="center"/>
          </w:tcPr>
          <w:p w14:paraId="4E5DA995" w14:textId="6D55E3DD" w:rsidR="002C0825" w:rsidRPr="0099328A" w:rsidRDefault="002C0825" w:rsidP="0099328A">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All subpopulations</w:t>
            </w:r>
          </w:p>
        </w:tc>
        <w:tc>
          <w:tcPr>
            <w:tcW w:w="720"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extDirection w:val="btLr"/>
            <w:vAlign w:val="center"/>
          </w:tcPr>
          <w:p w14:paraId="7A3FA8B2" w14:textId="77777777" w:rsidR="002C0825" w:rsidRPr="0099328A" w:rsidRDefault="002C0825" w:rsidP="0099328A">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Each population</w:t>
            </w:r>
          </w:p>
        </w:tc>
        <w:tc>
          <w:tcPr>
            <w:tcW w:w="2340" w:type="dxa"/>
            <w:gridSpan w:val="6"/>
            <w:tcBorders>
              <w:top w:val="single" w:sz="12" w:space="0" w:color="000000" w:themeColor="text1"/>
              <w:left w:val="single" w:sz="12" w:space="0" w:color="000000" w:themeColor="text1"/>
              <w:bottom w:val="single" w:sz="12" w:space="0" w:color="000000" w:themeColor="text1"/>
              <w:right w:val="single" w:sz="18" w:space="0" w:color="000000"/>
            </w:tcBorders>
            <w:textDirection w:val="btLr"/>
            <w:vAlign w:val="center"/>
          </w:tcPr>
          <w:p w14:paraId="7737A042" w14:textId="77777777" w:rsidR="002C0825" w:rsidRPr="0099328A" w:rsidRDefault="002C0825" w:rsidP="0099328A">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Each subpopulation</w:t>
            </w:r>
          </w:p>
        </w:tc>
        <w:tc>
          <w:tcPr>
            <w:tcW w:w="450" w:type="dxa"/>
            <w:vMerge w:val="restart"/>
            <w:tcBorders>
              <w:top w:val="single" w:sz="12" w:space="0" w:color="000000" w:themeColor="text1"/>
              <w:left w:val="single" w:sz="18" w:space="0" w:color="000000"/>
              <w:right w:val="single" w:sz="12" w:space="0" w:color="000000" w:themeColor="text1"/>
            </w:tcBorders>
            <w:textDirection w:val="btLr"/>
          </w:tcPr>
          <w:p w14:paraId="2C0BFDE3" w14:textId="77777777" w:rsidR="002C0825" w:rsidRPr="0099328A" w:rsidRDefault="002C0825" w:rsidP="00D70311">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 xml:space="preserve">All transitions </w:t>
            </w:r>
          </w:p>
        </w:tc>
        <w:tc>
          <w:tcPr>
            <w:tcW w:w="900" w:type="dxa"/>
            <w:gridSpan w:val="2"/>
            <w:tcBorders>
              <w:top w:val="single" w:sz="12" w:space="0" w:color="000000" w:themeColor="text1"/>
              <w:left w:val="single" w:sz="12" w:space="0" w:color="000000" w:themeColor="text1"/>
              <w:bottom w:val="single" w:sz="12" w:space="0" w:color="000000" w:themeColor="text1"/>
              <w:right w:val="single" w:sz="18" w:space="0" w:color="000000" w:themeColor="text1"/>
            </w:tcBorders>
            <w:textDirection w:val="btLr"/>
          </w:tcPr>
          <w:p w14:paraId="6317B552" w14:textId="77777777" w:rsidR="002C0825" w:rsidRPr="0099328A" w:rsidRDefault="002C0825" w:rsidP="00D70311">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Each transition</w:t>
            </w:r>
          </w:p>
        </w:tc>
        <w:tc>
          <w:tcPr>
            <w:tcW w:w="450" w:type="dxa"/>
            <w:vMerge w:val="restart"/>
            <w:tcBorders>
              <w:top w:val="single" w:sz="12" w:space="0" w:color="000000" w:themeColor="text1"/>
              <w:left w:val="single" w:sz="18" w:space="0" w:color="000000" w:themeColor="text1"/>
              <w:right w:val="single" w:sz="12" w:space="0" w:color="000000" w:themeColor="text1"/>
            </w:tcBorders>
            <w:textDirection w:val="btLr"/>
          </w:tcPr>
          <w:p w14:paraId="1F93EC0C" w14:textId="77777777" w:rsidR="002C0825" w:rsidRPr="0099328A" w:rsidRDefault="002C0825" w:rsidP="00D70311">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 xml:space="preserve">Density dependence </w:t>
            </w:r>
          </w:p>
        </w:tc>
        <w:tc>
          <w:tcPr>
            <w:tcW w:w="450" w:type="dxa"/>
            <w:vMerge w:val="restart"/>
            <w:tcBorders>
              <w:top w:val="single" w:sz="12" w:space="0" w:color="000000" w:themeColor="text1"/>
              <w:left w:val="single" w:sz="12" w:space="0" w:color="000000" w:themeColor="text1"/>
              <w:right w:val="single" w:sz="18" w:space="0" w:color="000000"/>
            </w:tcBorders>
            <w:textDirection w:val="btLr"/>
          </w:tcPr>
          <w:p w14:paraId="08D3595C" w14:textId="77777777" w:rsidR="002C0825" w:rsidRPr="0099328A" w:rsidRDefault="002C0825" w:rsidP="00D70311">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 xml:space="preserve">Environmental covariates </w:t>
            </w:r>
          </w:p>
        </w:tc>
        <w:tc>
          <w:tcPr>
            <w:tcW w:w="450" w:type="dxa"/>
            <w:vMerge w:val="restart"/>
            <w:tcBorders>
              <w:top w:val="single" w:sz="12" w:space="0" w:color="000000" w:themeColor="text1"/>
              <w:left w:val="single" w:sz="12" w:space="0" w:color="000000" w:themeColor="text1"/>
              <w:right w:val="single" w:sz="18" w:space="0" w:color="000000" w:themeColor="text1"/>
            </w:tcBorders>
            <w:textDirection w:val="btLr"/>
          </w:tcPr>
          <w:p w14:paraId="2F17DF76" w14:textId="6BB15DFA" w:rsidR="002C0825" w:rsidRPr="0099328A" w:rsidRDefault="002C0825" w:rsidP="00D70311">
            <w:pPr>
              <w:pStyle w:val="NormalWeb"/>
              <w:ind w:left="113" w:right="113"/>
              <w:rPr>
                <w:rFonts w:eastAsia="HGSMinchoE"/>
                <w:b/>
                <w:bCs/>
                <w:color w:val="000000" w:themeColor="text1"/>
                <w:sz w:val="22"/>
                <w:szCs w:val="22"/>
              </w:rPr>
            </w:pPr>
            <w:r>
              <w:rPr>
                <w:rFonts w:eastAsia="HGSMinchoE"/>
                <w:b/>
                <w:bCs/>
                <w:color w:val="000000" w:themeColor="text1"/>
                <w:sz w:val="22"/>
                <w:szCs w:val="22"/>
              </w:rPr>
              <w:t>subpopulation r</w:t>
            </w:r>
            <w:r w:rsidRPr="0099328A">
              <w:rPr>
                <w:rFonts w:eastAsia="HGSMinchoE"/>
                <w:b/>
                <w:bCs/>
                <w:color w:val="000000" w:themeColor="text1"/>
                <w:sz w:val="22"/>
                <w:szCs w:val="22"/>
              </w:rPr>
              <w:t xml:space="preserve">andom </w:t>
            </w:r>
            <w:r>
              <w:rPr>
                <w:rFonts w:eastAsia="HGSMinchoE"/>
                <w:b/>
                <w:bCs/>
                <w:color w:val="000000" w:themeColor="text1"/>
                <w:sz w:val="22"/>
                <w:szCs w:val="22"/>
              </w:rPr>
              <w:t>intercept</w:t>
            </w:r>
          </w:p>
        </w:tc>
        <w:tc>
          <w:tcPr>
            <w:tcW w:w="1350" w:type="dxa"/>
            <w:vMerge/>
            <w:tcBorders>
              <w:left w:val="single" w:sz="18" w:space="0" w:color="000000" w:themeColor="text1"/>
              <w:right w:val="single" w:sz="18" w:space="0" w:color="000000"/>
            </w:tcBorders>
            <w:textDirection w:val="btLr"/>
          </w:tcPr>
          <w:p w14:paraId="41E47ED2" w14:textId="1F0CB445" w:rsidR="002C0825" w:rsidRPr="00A018BD" w:rsidRDefault="002C0825" w:rsidP="00D70311">
            <w:pPr>
              <w:pStyle w:val="NormalWeb"/>
              <w:ind w:left="113" w:right="113"/>
              <w:rPr>
                <w:rFonts w:eastAsia="HGSMinchoE"/>
                <w:b/>
                <w:bCs/>
                <w:color w:val="000000" w:themeColor="text1"/>
              </w:rPr>
            </w:pPr>
          </w:p>
        </w:tc>
        <w:tc>
          <w:tcPr>
            <w:tcW w:w="810" w:type="dxa"/>
            <w:vMerge/>
            <w:tcBorders>
              <w:left w:val="single" w:sz="18" w:space="0" w:color="000000" w:themeColor="text1"/>
              <w:right w:val="single" w:sz="18" w:space="0" w:color="000000"/>
            </w:tcBorders>
            <w:textDirection w:val="btLr"/>
          </w:tcPr>
          <w:p w14:paraId="75E206AB" w14:textId="77777777" w:rsidR="002C0825" w:rsidRPr="00A018BD" w:rsidRDefault="002C0825" w:rsidP="00D70311">
            <w:pPr>
              <w:pStyle w:val="NormalWeb"/>
              <w:ind w:left="113" w:right="113"/>
              <w:rPr>
                <w:rFonts w:eastAsia="HGSMinchoE"/>
                <w:b/>
                <w:bCs/>
                <w:color w:val="000000" w:themeColor="text1"/>
              </w:rPr>
            </w:pPr>
          </w:p>
        </w:tc>
      </w:tr>
      <w:tr w:rsidR="002C0825" w:rsidRPr="00A018BD" w14:paraId="17FC3CC9" w14:textId="77777777" w:rsidTr="00C770D9">
        <w:trPr>
          <w:cantSplit/>
          <w:trHeight w:val="1693"/>
        </w:trPr>
        <w:tc>
          <w:tcPr>
            <w:tcW w:w="743" w:type="dxa"/>
            <w:vMerge/>
            <w:tcBorders>
              <w:left w:val="single" w:sz="18" w:space="0" w:color="000000"/>
              <w:right w:val="single" w:sz="18" w:space="0" w:color="000000"/>
            </w:tcBorders>
          </w:tcPr>
          <w:p w14:paraId="17B27B56" w14:textId="77777777" w:rsidR="002C0825" w:rsidRPr="0099328A" w:rsidRDefault="002C0825" w:rsidP="00D70311">
            <w:pPr>
              <w:pStyle w:val="NormalWeb"/>
              <w:rPr>
                <w:rFonts w:eastAsia="HGSMinchoE"/>
                <w:b/>
                <w:bCs/>
                <w:color w:val="000000" w:themeColor="text1"/>
                <w:sz w:val="22"/>
                <w:szCs w:val="22"/>
              </w:rPr>
            </w:pPr>
          </w:p>
        </w:tc>
        <w:tc>
          <w:tcPr>
            <w:tcW w:w="393" w:type="dxa"/>
            <w:vMerge/>
            <w:tcBorders>
              <w:left w:val="single" w:sz="18" w:space="0" w:color="000000"/>
              <w:bottom w:val="single" w:sz="18" w:space="0" w:color="000000" w:themeColor="text1"/>
              <w:right w:val="single" w:sz="8" w:space="0" w:color="000000"/>
            </w:tcBorders>
            <w:textDirection w:val="btLr"/>
            <w:vAlign w:val="center"/>
          </w:tcPr>
          <w:p w14:paraId="1BDEBE0E" w14:textId="77777777" w:rsidR="002C0825" w:rsidRPr="0099328A" w:rsidRDefault="002C0825" w:rsidP="0099328A">
            <w:pPr>
              <w:pStyle w:val="NormalWeb"/>
              <w:ind w:left="113" w:right="113"/>
              <w:rPr>
                <w:rFonts w:eastAsia="HGSMinchoE"/>
                <w:b/>
                <w:bCs/>
                <w:color w:val="000000" w:themeColor="text1"/>
                <w:sz w:val="22"/>
                <w:szCs w:val="22"/>
              </w:rPr>
            </w:pPr>
          </w:p>
        </w:tc>
        <w:tc>
          <w:tcPr>
            <w:tcW w:w="394" w:type="dxa"/>
            <w:vMerge/>
            <w:tcBorders>
              <w:left w:val="single" w:sz="8" w:space="0" w:color="000000"/>
              <w:bottom w:val="single" w:sz="18" w:space="0" w:color="000000" w:themeColor="text1"/>
              <w:right w:val="single" w:sz="18" w:space="0" w:color="000000"/>
            </w:tcBorders>
            <w:textDirection w:val="btLr"/>
            <w:vAlign w:val="center"/>
          </w:tcPr>
          <w:p w14:paraId="66574372" w14:textId="7C2E6B7E" w:rsidR="002C0825" w:rsidRPr="0099328A" w:rsidRDefault="002C0825" w:rsidP="0099328A">
            <w:pPr>
              <w:pStyle w:val="NormalWeb"/>
              <w:ind w:left="113" w:right="113"/>
              <w:rPr>
                <w:rFonts w:eastAsia="HGSMinchoE"/>
                <w:b/>
                <w:bCs/>
                <w:color w:val="000000" w:themeColor="text1"/>
                <w:sz w:val="22"/>
                <w:szCs w:val="22"/>
              </w:rPr>
            </w:pPr>
          </w:p>
        </w:tc>
        <w:tc>
          <w:tcPr>
            <w:tcW w:w="450" w:type="dxa"/>
            <w:vMerge/>
            <w:tcBorders>
              <w:left w:val="single" w:sz="18" w:space="0" w:color="000000"/>
              <w:right w:val="single" w:sz="12" w:space="0" w:color="000000" w:themeColor="text1"/>
            </w:tcBorders>
            <w:textDirection w:val="btLr"/>
            <w:vAlign w:val="center"/>
          </w:tcPr>
          <w:p w14:paraId="35325CF2" w14:textId="70AE35EA" w:rsidR="002C0825" w:rsidRPr="0099328A" w:rsidRDefault="002C0825" w:rsidP="0099328A">
            <w:pPr>
              <w:pStyle w:val="NormalWeb"/>
              <w:ind w:left="113" w:right="113"/>
              <w:rPr>
                <w:rFonts w:eastAsia="HGSMinchoE"/>
                <w:b/>
                <w:bCs/>
                <w:color w:val="000000" w:themeColor="text1"/>
                <w:sz w:val="22"/>
                <w:szCs w:val="22"/>
              </w:rPr>
            </w:pPr>
          </w:p>
        </w:tc>
        <w:tc>
          <w:tcPr>
            <w:tcW w:w="360" w:type="dxa"/>
            <w:tcBorders>
              <w:top w:val="single" w:sz="12" w:space="0" w:color="000000" w:themeColor="text1"/>
              <w:left w:val="single" w:sz="12" w:space="0" w:color="000000" w:themeColor="text1"/>
              <w:right w:val="single" w:sz="2" w:space="0" w:color="AEAAAA" w:themeColor="background2" w:themeShade="BF"/>
            </w:tcBorders>
            <w:textDirection w:val="btLr"/>
            <w:vAlign w:val="center"/>
          </w:tcPr>
          <w:p w14:paraId="68248D6C" w14:textId="6C3F2629" w:rsidR="002C0825" w:rsidRPr="0099328A" w:rsidRDefault="002C0825" w:rsidP="0099328A">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Soapstone</w:t>
            </w:r>
          </w:p>
        </w:tc>
        <w:tc>
          <w:tcPr>
            <w:tcW w:w="360" w:type="dxa"/>
            <w:tcBorders>
              <w:top w:val="single" w:sz="12" w:space="0" w:color="000000" w:themeColor="text1"/>
              <w:left w:val="single" w:sz="2" w:space="0" w:color="AEAAAA" w:themeColor="background2" w:themeShade="BF"/>
              <w:right w:val="single" w:sz="12" w:space="0" w:color="000000" w:themeColor="text1"/>
            </w:tcBorders>
            <w:textDirection w:val="btLr"/>
            <w:vAlign w:val="center"/>
          </w:tcPr>
          <w:p w14:paraId="5D525C72" w14:textId="77777777" w:rsidR="002C0825" w:rsidRPr="0099328A" w:rsidRDefault="002C0825" w:rsidP="0099328A">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FEWAFB</w:t>
            </w:r>
          </w:p>
        </w:tc>
        <w:tc>
          <w:tcPr>
            <w:tcW w:w="390" w:type="dxa"/>
            <w:tcBorders>
              <w:top w:val="single" w:sz="12" w:space="0" w:color="000000" w:themeColor="text1"/>
              <w:left w:val="single" w:sz="12" w:space="0" w:color="000000" w:themeColor="text1"/>
              <w:right w:val="single" w:sz="2" w:space="0" w:color="AEAAAA" w:themeColor="background2" w:themeShade="BF"/>
            </w:tcBorders>
            <w:textDirection w:val="btLr"/>
            <w:vAlign w:val="center"/>
          </w:tcPr>
          <w:p w14:paraId="3BB1770D" w14:textId="77777777" w:rsidR="002C0825" w:rsidRPr="0099328A" w:rsidRDefault="002C0825" w:rsidP="0099328A">
            <w:pPr>
              <w:pStyle w:val="NormalWeb"/>
              <w:rPr>
                <w:rFonts w:eastAsia="HGSMinchoE"/>
                <w:b/>
                <w:bCs/>
                <w:color w:val="000000" w:themeColor="text1"/>
                <w:sz w:val="22"/>
                <w:szCs w:val="22"/>
              </w:rPr>
            </w:pPr>
            <w:r w:rsidRPr="0099328A">
              <w:rPr>
                <w:rFonts w:eastAsia="HGSMinchoE"/>
                <w:b/>
                <w:bCs/>
                <w:color w:val="000000" w:themeColor="text1"/>
                <w:sz w:val="22"/>
                <w:szCs w:val="22"/>
              </w:rPr>
              <w:t>Unnamed Creek</w:t>
            </w:r>
          </w:p>
        </w:tc>
        <w:tc>
          <w:tcPr>
            <w:tcW w:w="390" w:type="dxa"/>
            <w:tcBorders>
              <w:top w:val="single" w:sz="12" w:space="0" w:color="000000" w:themeColor="text1"/>
              <w:left w:val="single" w:sz="2" w:space="0" w:color="AEAAAA" w:themeColor="background2" w:themeShade="BF"/>
              <w:right w:val="single" w:sz="2" w:space="0" w:color="AEAAAA" w:themeColor="background2" w:themeShade="BF"/>
            </w:tcBorders>
            <w:textDirection w:val="btLr"/>
            <w:vAlign w:val="center"/>
          </w:tcPr>
          <w:p w14:paraId="22310E4F" w14:textId="77777777" w:rsidR="002C0825" w:rsidRPr="0099328A" w:rsidRDefault="002C0825" w:rsidP="0099328A">
            <w:pPr>
              <w:pStyle w:val="NormalWeb"/>
              <w:rPr>
                <w:rFonts w:eastAsia="HGSMinchoE"/>
                <w:b/>
                <w:bCs/>
                <w:color w:val="000000" w:themeColor="text1"/>
                <w:sz w:val="22"/>
                <w:szCs w:val="22"/>
              </w:rPr>
            </w:pPr>
            <w:r w:rsidRPr="0099328A">
              <w:rPr>
                <w:rFonts w:eastAsia="HGSMinchoE"/>
                <w:b/>
                <w:bCs/>
                <w:color w:val="000000" w:themeColor="text1"/>
                <w:sz w:val="22"/>
                <w:szCs w:val="22"/>
              </w:rPr>
              <w:t>Diamond Creek</w:t>
            </w:r>
          </w:p>
        </w:tc>
        <w:tc>
          <w:tcPr>
            <w:tcW w:w="390" w:type="dxa"/>
            <w:tcBorders>
              <w:top w:val="single" w:sz="12" w:space="0" w:color="000000" w:themeColor="text1"/>
              <w:left w:val="single" w:sz="2" w:space="0" w:color="AEAAAA" w:themeColor="background2" w:themeShade="BF"/>
              <w:right w:val="single" w:sz="2" w:space="0" w:color="AEAAAA" w:themeColor="background2" w:themeShade="BF"/>
            </w:tcBorders>
            <w:textDirection w:val="btLr"/>
            <w:vAlign w:val="center"/>
          </w:tcPr>
          <w:p w14:paraId="4EFEA558" w14:textId="77777777" w:rsidR="002C0825" w:rsidRPr="0099328A" w:rsidRDefault="002C0825" w:rsidP="0099328A">
            <w:pPr>
              <w:pStyle w:val="NormalWeb"/>
              <w:rPr>
                <w:rFonts w:eastAsia="HGSMinchoE"/>
                <w:b/>
                <w:bCs/>
                <w:color w:val="000000" w:themeColor="text1"/>
                <w:sz w:val="22"/>
                <w:szCs w:val="22"/>
              </w:rPr>
            </w:pPr>
            <w:r w:rsidRPr="0099328A">
              <w:rPr>
                <w:rFonts w:eastAsia="HGSMinchoE"/>
                <w:b/>
                <w:bCs/>
                <w:color w:val="000000" w:themeColor="text1"/>
                <w:sz w:val="22"/>
                <w:szCs w:val="22"/>
              </w:rPr>
              <w:t>Crow Creek</w:t>
            </w:r>
          </w:p>
        </w:tc>
        <w:tc>
          <w:tcPr>
            <w:tcW w:w="390" w:type="dxa"/>
            <w:tcBorders>
              <w:top w:val="single" w:sz="12" w:space="0" w:color="000000" w:themeColor="text1"/>
              <w:left w:val="single" w:sz="2" w:space="0" w:color="AEAAAA" w:themeColor="background2" w:themeShade="BF"/>
              <w:right w:val="single" w:sz="2" w:space="0" w:color="AEAAAA" w:themeColor="background2" w:themeShade="BF"/>
            </w:tcBorders>
            <w:textDirection w:val="btLr"/>
            <w:vAlign w:val="center"/>
          </w:tcPr>
          <w:p w14:paraId="1A1A0719" w14:textId="77777777" w:rsidR="002C0825" w:rsidRPr="0099328A" w:rsidRDefault="002C0825" w:rsidP="0099328A">
            <w:pPr>
              <w:pStyle w:val="NormalWeb"/>
              <w:rPr>
                <w:rFonts w:eastAsia="HGSMinchoE"/>
                <w:b/>
                <w:bCs/>
                <w:color w:val="000000" w:themeColor="text1"/>
                <w:sz w:val="22"/>
                <w:szCs w:val="22"/>
              </w:rPr>
            </w:pPr>
            <w:r w:rsidRPr="0099328A">
              <w:rPr>
                <w:rFonts w:eastAsia="HGSMinchoE"/>
                <w:b/>
                <w:bCs/>
                <w:color w:val="000000" w:themeColor="text1"/>
                <w:sz w:val="22"/>
                <w:szCs w:val="22"/>
              </w:rPr>
              <w:t>Meadow</w:t>
            </w:r>
          </w:p>
        </w:tc>
        <w:tc>
          <w:tcPr>
            <w:tcW w:w="390" w:type="dxa"/>
            <w:tcBorders>
              <w:top w:val="single" w:sz="12" w:space="0" w:color="000000" w:themeColor="text1"/>
              <w:left w:val="single" w:sz="2" w:space="0" w:color="AEAAAA" w:themeColor="background2" w:themeShade="BF"/>
              <w:right w:val="single" w:sz="2" w:space="0" w:color="AEAAAA" w:themeColor="background2" w:themeShade="BF"/>
            </w:tcBorders>
            <w:textDirection w:val="btLr"/>
            <w:vAlign w:val="center"/>
          </w:tcPr>
          <w:p w14:paraId="738F13A9" w14:textId="77777777" w:rsidR="002C0825" w:rsidRPr="0099328A" w:rsidRDefault="002C0825" w:rsidP="0099328A">
            <w:pPr>
              <w:pStyle w:val="NormalWeb"/>
              <w:rPr>
                <w:rFonts w:eastAsia="HGSMinchoE"/>
                <w:b/>
                <w:bCs/>
                <w:color w:val="000000" w:themeColor="text1"/>
                <w:sz w:val="22"/>
                <w:szCs w:val="22"/>
              </w:rPr>
            </w:pPr>
            <w:r w:rsidRPr="0099328A">
              <w:rPr>
                <w:rFonts w:eastAsia="HGSMinchoE"/>
                <w:b/>
                <w:bCs/>
                <w:color w:val="000000" w:themeColor="text1"/>
                <w:sz w:val="22"/>
                <w:szCs w:val="22"/>
              </w:rPr>
              <w:t>HQ3</w:t>
            </w:r>
          </w:p>
        </w:tc>
        <w:tc>
          <w:tcPr>
            <w:tcW w:w="390" w:type="dxa"/>
            <w:tcBorders>
              <w:top w:val="single" w:sz="12" w:space="0" w:color="000000" w:themeColor="text1"/>
              <w:left w:val="single" w:sz="2" w:space="0" w:color="AEAAAA" w:themeColor="background2" w:themeShade="BF"/>
              <w:right w:val="single" w:sz="18" w:space="0" w:color="000000"/>
            </w:tcBorders>
            <w:textDirection w:val="btLr"/>
            <w:vAlign w:val="center"/>
          </w:tcPr>
          <w:p w14:paraId="52F22278" w14:textId="77777777" w:rsidR="002C0825" w:rsidRPr="0099328A" w:rsidRDefault="002C0825" w:rsidP="0099328A">
            <w:pPr>
              <w:pStyle w:val="NormalWeb"/>
              <w:rPr>
                <w:rFonts w:eastAsia="HGSMinchoE"/>
                <w:b/>
                <w:bCs/>
                <w:color w:val="000000" w:themeColor="text1"/>
                <w:sz w:val="22"/>
                <w:szCs w:val="22"/>
              </w:rPr>
            </w:pPr>
            <w:r w:rsidRPr="0099328A">
              <w:rPr>
                <w:rFonts w:eastAsia="HGSMinchoE"/>
                <w:b/>
                <w:bCs/>
                <w:color w:val="000000" w:themeColor="text1"/>
                <w:sz w:val="22"/>
                <w:szCs w:val="22"/>
              </w:rPr>
              <w:t>HQ5</w:t>
            </w:r>
          </w:p>
        </w:tc>
        <w:tc>
          <w:tcPr>
            <w:tcW w:w="450" w:type="dxa"/>
            <w:vMerge/>
            <w:tcBorders>
              <w:left w:val="single" w:sz="18" w:space="0" w:color="000000"/>
              <w:right w:val="single" w:sz="12" w:space="0" w:color="000000" w:themeColor="text1"/>
            </w:tcBorders>
            <w:textDirection w:val="btLr"/>
          </w:tcPr>
          <w:p w14:paraId="2E213AF9" w14:textId="77777777" w:rsidR="002C0825" w:rsidRPr="0099328A" w:rsidRDefault="002C0825" w:rsidP="00D70311">
            <w:pPr>
              <w:pStyle w:val="NormalWeb"/>
              <w:ind w:left="113" w:right="113"/>
              <w:rPr>
                <w:rFonts w:eastAsia="HGSMinchoE"/>
                <w:b/>
                <w:bCs/>
                <w:color w:val="000000" w:themeColor="text1"/>
                <w:sz w:val="22"/>
                <w:szCs w:val="22"/>
              </w:rPr>
            </w:pPr>
          </w:p>
        </w:tc>
        <w:tc>
          <w:tcPr>
            <w:tcW w:w="450" w:type="dxa"/>
            <w:tcBorders>
              <w:top w:val="single" w:sz="12" w:space="0" w:color="000000" w:themeColor="text1"/>
              <w:left w:val="single" w:sz="12" w:space="0" w:color="000000" w:themeColor="text1"/>
              <w:right w:val="single" w:sz="2" w:space="0" w:color="AEAAAA" w:themeColor="background2" w:themeShade="BF"/>
            </w:tcBorders>
            <w:textDirection w:val="btLr"/>
          </w:tcPr>
          <w:p w14:paraId="4BE03314" w14:textId="77777777" w:rsidR="002C0825" w:rsidRPr="0099328A" w:rsidRDefault="002C0825" w:rsidP="00D70311">
            <w:pPr>
              <w:pStyle w:val="NormalWeb"/>
              <w:jc w:val="center"/>
              <w:rPr>
                <w:rFonts w:eastAsia="HGSMinchoE"/>
                <w:b/>
                <w:bCs/>
                <w:color w:val="000000" w:themeColor="text1"/>
                <w:sz w:val="22"/>
                <w:szCs w:val="22"/>
              </w:rPr>
            </w:pPr>
            <w:r w:rsidRPr="0099328A">
              <w:rPr>
                <w:rFonts w:eastAsia="HGSMinchoE"/>
                <w:b/>
                <w:bCs/>
                <w:color w:val="000000" w:themeColor="text1"/>
                <w:sz w:val="22"/>
                <w:szCs w:val="22"/>
              </w:rPr>
              <w:t>2018-2019</w:t>
            </w:r>
          </w:p>
        </w:tc>
        <w:tc>
          <w:tcPr>
            <w:tcW w:w="450" w:type="dxa"/>
            <w:tcBorders>
              <w:top w:val="single" w:sz="12" w:space="0" w:color="000000" w:themeColor="text1"/>
              <w:left w:val="single" w:sz="2" w:space="0" w:color="AEAAAA" w:themeColor="background2" w:themeShade="BF"/>
              <w:right w:val="single" w:sz="18" w:space="0" w:color="000000" w:themeColor="text1"/>
            </w:tcBorders>
            <w:textDirection w:val="btLr"/>
          </w:tcPr>
          <w:p w14:paraId="7314712F" w14:textId="77777777" w:rsidR="002C0825" w:rsidRPr="0099328A" w:rsidRDefault="002C0825" w:rsidP="00D70311">
            <w:pPr>
              <w:pStyle w:val="NormalWeb"/>
              <w:jc w:val="center"/>
              <w:rPr>
                <w:rFonts w:eastAsia="HGSMinchoE"/>
                <w:b/>
                <w:bCs/>
                <w:color w:val="000000" w:themeColor="text1"/>
                <w:sz w:val="22"/>
                <w:szCs w:val="22"/>
              </w:rPr>
            </w:pPr>
            <w:r w:rsidRPr="0099328A">
              <w:rPr>
                <w:rFonts w:eastAsia="HGSMinchoE"/>
                <w:b/>
                <w:bCs/>
                <w:color w:val="000000" w:themeColor="text1"/>
                <w:sz w:val="22"/>
                <w:szCs w:val="22"/>
              </w:rPr>
              <w:t>2019-2020</w:t>
            </w:r>
          </w:p>
        </w:tc>
        <w:tc>
          <w:tcPr>
            <w:tcW w:w="450" w:type="dxa"/>
            <w:vMerge/>
            <w:tcBorders>
              <w:left w:val="single" w:sz="18" w:space="0" w:color="000000" w:themeColor="text1"/>
              <w:right w:val="single" w:sz="12" w:space="0" w:color="000000" w:themeColor="text1"/>
            </w:tcBorders>
            <w:textDirection w:val="btLr"/>
          </w:tcPr>
          <w:p w14:paraId="72471FFE" w14:textId="77777777" w:rsidR="002C0825" w:rsidRPr="0099328A" w:rsidRDefault="002C0825" w:rsidP="00D70311">
            <w:pPr>
              <w:pStyle w:val="NormalWeb"/>
              <w:ind w:left="113" w:right="113"/>
              <w:rPr>
                <w:rFonts w:eastAsia="HGSMinchoE"/>
                <w:b/>
                <w:bCs/>
                <w:color w:val="000000" w:themeColor="text1"/>
                <w:sz w:val="22"/>
                <w:szCs w:val="22"/>
              </w:rPr>
            </w:pPr>
          </w:p>
        </w:tc>
        <w:tc>
          <w:tcPr>
            <w:tcW w:w="450" w:type="dxa"/>
            <w:vMerge/>
            <w:tcBorders>
              <w:left w:val="single" w:sz="12" w:space="0" w:color="000000" w:themeColor="text1"/>
              <w:right w:val="single" w:sz="18" w:space="0" w:color="000000"/>
            </w:tcBorders>
            <w:textDirection w:val="btLr"/>
          </w:tcPr>
          <w:p w14:paraId="2DA3404C" w14:textId="77777777" w:rsidR="002C0825" w:rsidRPr="0099328A" w:rsidRDefault="002C0825" w:rsidP="00D70311">
            <w:pPr>
              <w:pStyle w:val="NormalWeb"/>
              <w:ind w:left="113" w:right="113"/>
              <w:rPr>
                <w:rFonts w:eastAsia="HGSMinchoE"/>
                <w:b/>
                <w:bCs/>
                <w:color w:val="000000" w:themeColor="text1"/>
                <w:sz w:val="22"/>
                <w:szCs w:val="22"/>
              </w:rPr>
            </w:pPr>
          </w:p>
        </w:tc>
        <w:tc>
          <w:tcPr>
            <w:tcW w:w="450" w:type="dxa"/>
            <w:vMerge/>
            <w:tcBorders>
              <w:left w:val="single" w:sz="12" w:space="0" w:color="000000" w:themeColor="text1"/>
              <w:right w:val="single" w:sz="18" w:space="0" w:color="000000" w:themeColor="text1"/>
            </w:tcBorders>
            <w:textDirection w:val="btLr"/>
          </w:tcPr>
          <w:p w14:paraId="6AE6622C" w14:textId="77777777" w:rsidR="002C0825" w:rsidRPr="0099328A" w:rsidRDefault="002C0825" w:rsidP="00D70311">
            <w:pPr>
              <w:pStyle w:val="NormalWeb"/>
              <w:ind w:left="113" w:right="113"/>
              <w:rPr>
                <w:rFonts w:eastAsia="HGSMinchoE"/>
                <w:b/>
                <w:bCs/>
                <w:color w:val="000000" w:themeColor="text1"/>
                <w:sz w:val="22"/>
                <w:szCs w:val="22"/>
              </w:rPr>
            </w:pPr>
          </w:p>
        </w:tc>
        <w:tc>
          <w:tcPr>
            <w:tcW w:w="1350" w:type="dxa"/>
            <w:vMerge/>
            <w:tcBorders>
              <w:left w:val="single" w:sz="18" w:space="0" w:color="000000" w:themeColor="text1"/>
              <w:right w:val="single" w:sz="18" w:space="0" w:color="000000"/>
            </w:tcBorders>
            <w:textDirection w:val="btLr"/>
          </w:tcPr>
          <w:p w14:paraId="23512587" w14:textId="77777777" w:rsidR="002C0825" w:rsidRPr="00A018BD" w:rsidRDefault="002C0825" w:rsidP="00D70311">
            <w:pPr>
              <w:pStyle w:val="NormalWeb"/>
              <w:ind w:left="113" w:right="113"/>
              <w:rPr>
                <w:rFonts w:eastAsia="HGSMinchoE"/>
                <w:b/>
                <w:bCs/>
                <w:color w:val="000000" w:themeColor="text1"/>
              </w:rPr>
            </w:pPr>
          </w:p>
        </w:tc>
        <w:tc>
          <w:tcPr>
            <w:tcW w:w="810" w:type="dxa"/>
            <w:vMerge/>
            <w:tcBorders>
              <w:left w:val="single" w:sz="18" w:space="0" w:color="000000" w:themeColor="text1"/>
              <w:right w:val="single" w:sz="18" w:space="0" w:color="000000"/>
            </w:tcBorders>
            <w:textDirection w:val="btLr"/>
          </w:tcPr>
          <w:p w14:paraId="7B19631D" w14:textId="77777777" w:rsidR="002C0825" w:rsidRPr="00A018BD" w:rsidRDefault="002C0825" w:rsidP="00D70311">
            <w:pPr>
              <w:pStyle w:val="NormalWeb"/>
              <w:ind w:left="113" w:right="113"/>
              <w:rPr>
                <w:rFonts w:eastAsia="HGSMinchoE"/>
                <w:b/>
                <w:bCs/>
                <w:color w:val="000000" w:themeColor="text1"/>
              </w:rPr>
            </w:pPr>
          </w:p>
        </w:tc>
      </w:tr>
      <w:tr w:rsidR="00E606C8" w:rsidRPr="00A018BD" w14:paraId="0F8B1E9D" w14:textId="77777777" w:rsidTr="00C770D9">
        <w:tc>
          <w:tcPr>
            <w:tcW w:w="743" w:type="dxa"/>
            <w:tcBorders>
              <w:top w:val="single" w:sz="18" w:space="0" w:color="000000"/>
              <w:left w:val="single" w:sz="18" w:space="0" w:color="000000"/>
              <w:bottom w:val="single" w:sz="8" w:space="0" w:color="000000"/>
              <w:right w:val="single" w:sz="18" w:space="0" w:color="000000"/>
            </w:tcBorders>
          </w:tcPr>
          <w:p w14:paraId="42B49834" w14:textId="4275BA82" w:rsidR="0099328A" w:rsidRPr="0099328A" w:rsidRDefault="00E606C8" w:rsidP="00D70311">
            <w:pPr>
              <w:pStyle w:val="NormalWeb"/>
              <w:rPr>
                <w:rFonts w:eastAsia="HGSMinchoE"/>
                <w:color w:val="000000" w:themeColor="text1"/>
                <w:sz w:val="22"/>
                <w:szCs w:val="22"/>
              </w:rPr>
            </w:pPr>
            <w:r>
              <w:rPr>
                <w:rFonts w:eastAsia="HGSMinchoE"/>
                <w:color w:val="000000" w:themeColor="text1"/>
                <w:sz w:val="22"/>
                <w:szCs w:val="22"/>
              </w:rPr>
              <w:t>OO</w:t>
            </w:r>
          </w:p>
        </w:tc>
        <w:tc>
          <w:tcPr>
            <w:tcW w:w="393" w:type="dxa"/>
            <w:tcBorders>
              <w:top w:val="single" w:sz="18" w:space="0" w:color="000000" w:themeColor="text1"/>
              <w:left w:val="single" w:sz="18" w:space="0" w:color="000000"/>
              <w:bottom w:val="single" w:sz="8" w:space="0" w:color="000000"/>
              <w:right w:val="single" w:sz="8" w:space="0" w:color="000000"/>
            </w:tcBorders>
          </w:tcPr>
          <w:p w14:paraId="09FE4F21" w14:textId="62AC6AD6"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394" w:type="dxa"/>
            <w:tcBorders>
              <w:top w:val="single" w:sz="18" w:space="0" w:color="000000" w:themeColor="text1"/>
              <w:left w:val="single" w:sz="8" w:space="0" w:color="000000"/>
              <w:bottom w:val="single" w:sz="8" w:space="0" w:color="000000"/>
              <w:right w:val="single" w:sz="18" w:space="0" w:color="000000"/>
            </w:tcBorders>
          </w:tcPr>
          <w:p w14:paraId="30363A8E" w14:textId="3BF6E6BA"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top w:val="single" w:sz="18" w:space="0" w:color="000000"/>
              <w:left w:val="single" w:sz="18" w:space="0" w:color="000000"/>
              <w:bottom w:val="single" w:sz="8" w:space="0" w:color="000000"/>
              <w:right w:val="single" w:sz="12" w:space="0" w:color="000000" w:themeColor="text1"/>
            </w:tcBorders>
          </w:tcPr>
          <w:p w14:paraId="253FCAAD" w14:textId="29D12921" w:rsidR="0099328A" w:rsidRPr="0099328A" w:rsidRDefault="00B76C19"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360" w:type="dxa"/>
            <w:tcBorders>
              <w:top w:val="single" w:sz="18" w:space="0" w:color="000000"/>
              <w:left w:val="single" w:sz="12" w:space="0" w:color="000000" w:themeColor="text1"/>
              <w:bottom w:val="single" w:sz="8" w:space="0" w:color="000000"/>
              <w:right w:val="single" w:sz="2" w:space="0" w:color="AEAAAA" w:themeColor="background2" w:themeShade="BF"/>
            </w:tcBorders>
          </w:tcPr>
          <w:p w14:paraId="1B4F02C7" w14:textId="00218191"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top w:val="single" w:sz="18" w:space="0" w:color="000000"/>
              <w:left w:val="single" w:sz="2" w:space="0" w:color="AEAAAA" w:themeColor="background2" w:themeShade="BF"/>
              <w:bottom w:val="single" w:sz="8" w:space="0" w:color="000000"/>
              <w:right w:val="single" w:sz="12" w:space="0" w:color="000000" w:themeColor="text1"/>
            </w:tcBorders>
          </w:tcPr>
          <w:p w14:paraId="412A3B0C" w14:textId="20745442"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top w:val="single" w:sz="18" w:space="0" w:color="000000"/>
              <w:left w:val="single" w:sz="12" w:space="0" w:color="000000" w:themeColor="text1"/>
              <w:bottom w:val="single" w:sz="8" w:space="0" w:color="000000"/>
              <w:right w:val="single" w:sz="2" w:space="0" w:color="AEAAAA" w:themeColor="background2" w:themeShade="BF"/>
            </w:tcBorders>
          </w:tcPr>
          <w:p w14:paraId="0C282264"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top w:val="single" w:sz="18" w:space="0" w:color="000000"/>
              <w:left w:val="single" w:sz="2" w:space="0" w:color="AEAAAA" w:themeColor="background2" w:themeShade="BF"/>
              <w:bottom w:val="single" w:sz="8" w:space="0" w:color="000000"/>
              <w:right w:val="single" w:sz="2" w:space="0" w:color="AEAAAA" w:themeColor="background2" w:themeShade="BF"/>
            </w:tcBorders>
          </w:tcPr>
          <w:p w14:paraId="7ABC006F"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top w:val="single" w:sz="18" w:space="0" w:color="000000"/>
              <w:left w:val="single" w:sz="2" w:space="0" w:color="AEAAAA" w:themeColor="background2" w:themeShade="BF"/>
              <w:bottom w:val="single" w:sz="8" w:space="0" w:color="000000"/>
              <w:right w:val="single" w:sz="2" w:space="0" w:color="AEAAAA" w:themeColor="background2" w:themeShade="BF"/>
            </w:tcBorders>
          </w:tcPr>
          <w:p w14:paraId="1969A5AD"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top w:val="single" w:sz="18" w:space="0" w:color="000000"/>
              <w:left w:val="single" w:sz="2" w:space="0" w:color="AEAAAA" w:themeColor="background2" w:themeShade="BF"/>
              <w:bottom w:val="single" w:sz="8" w:space="0" w:color="000000"/>
              <w:right w:val="single" w:sz="2" w:space="0" w:color="AEAAAA" w:themeColor="background2" w:themeShade="BF"/>
            </w:tcBorders>
          </w:tcPr>
          <w:p w14:paraId="0505A15D"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top w:val="single" w:sz="18" w:space="0" w:color="000000"/>
              <w:left w:val="single" w:sz="2" w:space="0" w:color="AEAAAA" w:themeColor="background2" w:themeShade="BF"/>
              <w:bottom w:val="single" w:sz="8" w:space="0" w:color="000000"/>
              <w:right w:val="single" w:sz="2" w:space="0" w:color="AEAAAA" w:themeColor="background2" w:themeShade="BF"/>
            </w:tcBorders>
          </w:tcPr>
          <w:p w14:paraId="440C1326"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top w:val="single" w:sz="18" w:space="0" w:color="000000"/>
              <w:left w:val="single" w:sz="2" w:space="0" w:color="AEAAAA" w:themeColor="background2" w:themeShade="BF"/>
              <w:bottom w:val="single" w:sz="8" w:space="0" w:color="000000"/>
              <w:right w:val="single" w:sz="18" w:space="0" w:color="000000"/>
            </w:tcBorders>
          </w:tcPr>
          <w:p w14:paraId="1E4772A5"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top w:val="single" w:sz="18" w:space="0" w:color="000000"/>
              <w:left w:val="single" w:sz="18" w:space="0" w:color="000000"/>
              <w:bottom w:val="single" w:sz="8" w:space="0" w:color="000000"/>
              <w:right w:val="single" w:sz="12" w:space="0" w:color="000000" w:themeColor="text1"/>
            </w:tcBorders>
          </w:tcPr>
          <w:p w14:paraId="3605F59D"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top w:val="single" w:sz="18" w:space="0" w:color="000000"/>
              <w:left w:val="single" w:sz="12" w:space="0" w:color="000000" w:themeColor="text1"/>
              <w:bottom w:val="single" w:sz="8" w:space="0" w:color="000000"/>
              <w:right w:val="single" w:sz="2" w:space="0" w:color="AEAAAA" w:themeColor="background2" w:themeShade="BF"/>
            </w:tcBorders>
          </w:tcPr>
          <w:p w14:paraId="1DAC616D"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top w:val="single" w:sz="18" w:space="0" w:color="000000"/>
              <w:left w:val="single" w:sz="2" w:space="0" w:color="AEAAAA" w:themeColor="background2" w:themeShade="BF"/>
              <w:bottom w:val="single" w:sz="8" w:space="0" w:color="000000"/>
              <w:right w:val="single" w:sz="18" w:space="0" w:color="000000" w:themeColor="text1"/>
            </w:tcBorders>
          </w:tcPr>
          <w:p w14:paraId="792260D2"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top w:val="single" w:sz="18" w:space="0" w:color="000000"/>
              <w:left w:val="single" w:sz="18" w:space="0" w:color="000000" w:themeColor="text1"/>
              <w:bottom w:val="single" w:sz="8" w:space="0" w:color="000000"/>
              <w:right w:val="single" w:sz="12" w:space="0" w:color="000000" w:themeColor="text1"/>
            </w:tcBorders>
          </w:tcPr>
          <w:p w14:paraId="36E94A68"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top w:val="single" w:sz="18" w:space="0" w:color="000000"/>
              <w:left w:val="single" w:sz="12" w:space="0" w:color="000000" w:themeColor="text1"/>
              <w:bottom w:val="single" w:sz="8" w:space="0" w:color="000000"/>
              <w:right w:val="single" w:sz="18" w:space="0" w:color="000000"/>
            </w:tcBorders>
          </w:tcPr>
          <w:p w14:paraId="2ED843D6"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top w:val="single" w:sz="18" w:space="0" w:color="000000"/>
              <w:left w:val="single" w:sz="12" w:space="0" w:color="000000" w:themeColor="text1"/>
              <w:bottom w:val="single" w:sz="8" w:space="0" w:color="000000"/>
              <w:right w:val="single" w:sz="18" w:space="0" w:color="000000"/>
            </w:tcBorders>
          </w:tcPr>
          <w:p w14:paraId="39AF2A3B"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top w:val="single" w:sz="18" w:space="0" w:color="000000"/>
              <w:left w:val="single" w:sz="12" w:space="0" w:color="000000" w:themeColor="text1"/>
              <w:bottom w:val="single" w:sz="8" w:space="0" w:color="000000"/>
              <w:right w:val="single" w:sz="18" w:space="0" w:color="000000"/>
            </w:tcBorders>
          </w:tcPr>
          <w:p w14:paraId="0FF3E9D6" w14:textId="5924570B" w:rsidR="0099328A" w:rsidRPr="00A018BD" w:rsidRDefault="009D180D" w:rsidP="00D70311">
            <w:pPr>
              <w:pStyle w:val="NormalWeb"/>
              <w:jc w:val="center"/>
              <w:rPr>
                <w:rFonts w:eastAsia="HGSMinchoE"/>
                <w:color w:val="000000" w:themeColor="text1"/>
              </w:rPr>
            </w:pPr>
            <w:r w:rsidRPr="0099328A">
              <w:rPr>
                <w:rFonts w:eastAsia="HGSMinchoE"/>
                <w:color w:val="000000" w:themeColor="text1"/>
                <w:sz w:val="22"/>
                <w:szCs w:val="22"/>
              </w:rPr>
              <w:t>0.</w:t>
            </w:r>
            <w:r>
              <w:rPr>
                <w:rFonts w:eastAsia="HGSMinchoE"/>
                <w:color w:val="000000" w:themeColor="text1"/>
                <w:sz w:val="22"/>
                <w:szCs w:val="22"/>
              </w:rPr>
              <w:t xml:space="preserve">41 </w:t>
            </w:r>
            <w:r w:rsidRPr="00A018BD">
              <w:rPr>
                <w:rFonts w:eastAsia="HGSMinchoE"/>
                <w:color w:val="000000" w:themeColor="text1"/>
              </w:rPr>
              <w:t xml:space="preserve">   </w:t>
            </w:r>
            <w:r w:rsidRPr="00A018BD">
              <w:rPr>
                <w:rFonts w:eastAsia="HGSMinchoE"/>
                <w:color w:val="000000" w:themeColor="text1"/>
                <w:sz w:val="20"/>
                <w:szCs w:val="20"/>
              </w:rPr>
              <w:t>(0.</w:t>
            </w:r>
            <w:r>
              <w:rPr>
                <w:rFonts w:eastAsia="HGSMinchoE"/>
                <w:color w:val="000000" w:themeColor="text1"/>
                <w:sz w:val="20"/>
                <w:szCs w:val="20"/>
              </w:rPr>
              <w:t>408,</w:t>
            </w:r>
            <w:r w:rsidRPr="00A018BD">
              <w:rPr>
                <w:rFonts w:eastAsia="HGSMinchoE"/>
                <w:color w:val="000000" w:themeColor="text1"/>
                <w:sz w:val="20"/>
                <w:szCs w:val="20"/>
              </w:rPr>
              <w:t xml:space="preserve"> 0.</w:t>
            </w:r>
            <w:r>
              <w:rPr>
                <w:rFonts w:eastAsia="HGSMinchoE"/>
                <w:color w:val="000000" w:themeColor="text1"/>
                <w:sz w:val="20"/>
                <w:szCs w:val="20"/>
              </w:rPr>
              <w:t>411)</w:t>
            </w:r>
          </w:p>
        </w:tc>
        <w:tc>
          <w:tcPr>
            <w:tcW w:w="810" w:type="dxa"/>
            <w:tcBorders>
              <w:top w:val="single" w:sz="18" w:space="0" w:color="000000"/>
              <w:left w:val="single" w:sz="12" w:space="0" w:color="000000" w:themeColor="text1"/>
              <w:bottom w:val="single" w:sz="8" w:space="0" w:color="000000"/>
              <w:right w:val="single" w:sz="18" w:space="0" w:color="000000"/>
            </w:tcBorders>
          </w:tcPr>
          <w:p w14:paraId="1B5E6666"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22AB6C3A" w14:textId="77777777" w:rsidTr="00C770D9">
        <w:tc>
          <w:tcPr>
            <w:tcW w:w="743" w:type="dxa"/>
            <w:tcBorders>
              <w:top w:val="single" w:sz="8" w:space="0" w:color="000000"/>
              <w:left w:val="single" w:sz="18" w:space="0" w:color="000000"/>
              <w:right w:val="single" w:sz="18" w:space="0" w:color="000000"/>
            </w:tcBorders>
          </w:tcPr>
          <w:p w14:paraId="00F943AB" w14:textId="4C36BA35" w:rsidR="00E606C8" w:rsidRPr="0099328A" w:rsidRDefault="00E606C8" w:rsidP="00E606C8">
            <w:pPr>
              <w:pStyle w:val="NormalWeb"/>
              <w:rPr>
                <w:rFonts w:eastAsia="HGSMinchoE"/>
                <w:color w:val="000000" w:themeColor="text1"/>
                <w:sz w:val="22"/>
                <w:szCs w:val="22"/>
              </w:rPr>
            </w:pPr>
            <w:r w:rsidRPr="0099328A">
              <w:rPr>
                <w:rFonts w:eastAsia="HGSMinchoE"/>
                <w:color w:val="000000" w:themeColor="text1"/>
                <w:sz w:val="22"/>
                <w:szCs w:val="22"/>
              </w:rPr>
              <w:t>A</w:t>
            </w:r>
          </w:p>
        </w:tc>
        <w:tc>
          <w:tcPr>
            <w:tcW w:w="393" w:type="dxa"/>
            <w:tcBorders>
              <w:top w:val="single" w:sz="8" w:space="0" w:color="000000"/>
              <w:left w:val="single" w:sz="18" w:space="0" w:color="000000"/>
              <w:right w:val="single" w:sz="8" w:space="0" w:color="000000"/>
            </w:tcBorders>
          </w:tcPr>
          <w:p w14:paraId="75A59E02" w14:textId="77777777" w:rsidR="00E606C8" w:rsidRPr="0099328A" w:rsidRDefault="00E606C8" w:rsidP="00E606C8">
            <w:pPr>
              <w:pStyle w:val="NormalWeb"/>
              <w:rPr>
                <w:rFonts w:ascii="Arial" w:eastAsia="HGSMinchoE" w:hAnsi="Arial" w:cs="Arial"/>
                <w:color w:val="000000" w:themeColor="text1"/>
                <w:sz w:val="22"/>
                <w:szCs w:val="22"/>
              </w:rPr>
            </w:pPr>
          </w:p>
        </w:tc>
        <w:tc>
          <w:tcPr>
            <w:tcW w:w="394" w:type="dxa"/>
            <w:tcBorders>
              <w:top w:val="single" w:sz="8" w:space="0" w:color="000000"/>
              <w:left w:val="single" w:sz="8" w:space="0" w:color="000000"/>
              <w:right w:val="single" w:sz="18" w:space="0" w:color="000000"/>
            </w:tcBorders>
          </w:tcPr>
          <w:p w14:paraId="6DAB96FB" w14:textId="3980E318" w:rsidR="00E606C8" w:rsidRPr="0099328A" w:rsidRDefault="00E606C8" w:rsidP="00E606C8">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top w:val="single" w:sz="8" w:space="0" w:color="000000"/>
              <w:left w:val="single" w:sz="18" w:space="0" w:color="000000"/>
              <w:right w:val="single" w:sz="12" w:space="0" w:color="000000" w:themeColor="text1"/>
            </w:tcBorders>
          </w:tcPr>
          <w:p w14:paraId="6ACC01E8" w14:textId="6A92646F" w:rsidR="00E606C8" w:rsidRPr="0099328A" w:rsidRDefault="00E606C8" w:rsidP="00E606C8">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60" w:type="dxa"/>
            <w:tcBorders>
              <w:top w:val="single" w:sz="8" w:space="0" w:color="000000"/>
              <w:left w:val="single" w:sz="12" w:space="0" w:color="000000" w:themeColor="text1"/>
              <w:right w:val="single" w:sz="2" w:space="0" w:color="AEAAAA" w:themeColor="background2" w:themeShade="BF"/>
            </w:tcBorders>
          </w:tcPr>
          <w:p w14:paraId="2F7222AF" w14:textId="77777777" w:rsidR="00E606C8" w:rsidRPr="0099328A" w:rsidRDefault="00E606C8" w:rsidP="00E606C8">
            <w:pPr>
              <w:pStyle w:val="NormalWeb"/>
              <w:rPr>
                <w:rFonts w:ascii="Arial" w:eastAsia="HGSMinchoE" w:hAnsi="Arial" w:cs="Arial"/>
                <w:color w:val="000000" w:themeColor="text1"/>
                <w:sz w:val="22"/>
                <w:szCs w:val="22"/>
              </w:rPr>
            </w:pPr>
          </w:p>
        </w:tc>
        <w:tc>
          <w:tcPr>
            <w:tcW w:w="360" w:type="dxa"/>
            <w:tcBorders>
              <w:top w:val="single" w:sz="8" w:space="0" w:color="000000"/>
              <w:left w:val="single" w:sz="2" w:space="0" w:color="AEAAAA" w:themeColor="background2" w:themeShade="BF"/>
              <w:right w:val="single" w:sz="12" w:space="0" w:color="000000" w:themeColor="text1"/>
            </w:tcBorders>
          </w:tcPr>
          <w:p w14:paraId="48A961B9" w14:textId="77777777" w:rsidR="00E606C8" w:rsidRPr="0099328A" w:rsidRDefault="00E606C8" w:rsidP="00E606C8">
            <w:pPr>
              <w:pStyle w:val="NormalWeb"/>
              <w:rPr>
                <w:rFonts w:ascii="Arial" w:eastAsia="HGSMinchoE" w:hAnsi="Arial" w:cs="Arial"/>
                <w:color w:val="000000" w:themeColor="text1"/>
                <w:sz w:val="22"/>
                <w:szCs w:val="22"/>
              </w:rPr>
            </w:pPr>
          </w:p>
        </w:tc>
        <w:tc>
          <w:tcPr>
            <w:tcW w:w="390" w:type="dxa"/>
            <w:tcBorders>
              <w:top w:val="single" w:sz="8" w:space="0" w:color="000000"/>
              <w:left w:val="single" w:sz="12" w:space="0" w:color="000000" w:themeColor="text1"/>
              <w:right w:val="single" w:sz="2" w:space="0" w:color="AEAAAA" w:themeColor="background2" w:themeShade="BF"/>
            </w:tcBorders>
          </w:tcPr>
          <w:p w14:paraId="2516E15B" w14:textId="77777777" w:rsidR="00E606C8" w:rsidRPr="0099328A" w:rsidRDefault="00E606C8" w:rsidP="00E606C8">
            <w:pPr>
              <w:pStyle w:val="NormalWeb"/>
              <w:rPr>
                <w:rFonts w:ascii="Arial" w:eastAsia="HGSMinchoE" w:hAnsi="Arial" w:cs="Arial"/>
                <w:color w:val="000000" w:themeColor="text1"/>
                <w:sz w:val="22"/>
                <w:szCs w:val="22"/>
              </w:rPr>
            </w:pPr>
          </w:p>
        </w:tc>
        <w:tc>
          <w:tcPr>
            <w:tcW w:w="390" w:type="dxa"/>
            <w:tcBorders>
              <w:top w:val="single" w:sz="8" w:space="0" w:color="000000"/>
              <w:left w:val="single" w:sz="2" w:space="0" w:color="AEAAAA" w:themeColor="background2" w:themeShade="BF"/>
              <w:right w:val="single" w:sz="2" w:space="0" w:color="AEAAAA" w:themeColor="background2" w:themeShade="BF"/>
            </w:tcBorders>
          </w:tcPr>
          <w:p w14:paraId="79D03027" w14:textId="77777777" w:rsidR="00E606C8" w:rsidRPr="0099328A" w:rsidRDefault="00E606C8" w:rsidP="00E606C8">
            <w:pPr>
              <w:pStyle w:val="NormalWeb"/>
              <w:rPr>
                <w:rFonts w:ascii="Arial" w:eastAsia="HGSMinchoE" w:hAnsi="Arial" w:cs="Arial"/>
                <w:color w:val="000000" w:themeColor="text1"/>
                <w:sz w:val="22"/>
                <w:szCs w:val="22"/>
              </w:rPr>
            </w:pPr>
          </w:p>
        </w:tc>
        <w:tc>
          <w:tcPr>
            <w:tcW w:w="390" w:type="dxa"/>
            <w:tcBorders>
              <w:top w:val="single" w:sz="8" w:space="0" w:color="000000"/>
              <w:left w:val="single" w:sz="2" w:space="0" w:color="AEAAAA" w:themeColor="background2" w:themeShade="BF"/>
              <w:right w:val="single" w:sz="2" w:space="0" w:color="AEAAAA" w:themeColor="background2" w:themeShade="BF"/>
            </w:tcBorders>
          </w:tcPr>
          <w:p w14:paraId="42D44F0A" w14:textId="77777777" w:rsidR="00E606C8" w:rsidRPr="0099328A" w:rsidRDefault="00E606C8" w:rsidP="00E606C8">
            <w:pPr>
              <w:pStyle w:val="NormalWeb"/>
              <w:rPr>
                <w:rFonts w:ascii="Arial" w:eastAsia="HGSMinchoE" w:hAnsi="Arial" w:cs="Arial"/>
                <w:color w:val="000000" w:themeColor="text1"/>
                <w:sz w:val="22"/>
                <w:szCs w:val="22"/>
              </w:rPr>
            </w:pPr>
          </w:p>
        </w:tc>
        <w:tc>
          <w:tcPr>
            <w:tcW w:w="390" w:type="dxa"/>
            <w:tcBorders>
              <w:top w:val="single" w:sz="8" w:space="0" w:color="000000"/>
              <w:left w:val="single" w:sz="2" w:space="0" w:color="AEAAAA" w:themeColor="background2" w:themeShade="BF"/>
              <w:right w:val="single" w:sz="2" w:space="0" w:color="AEAAAA" w:themeColor="background2" w:themeShade="BF"/>
            </w:tcBorders>
          </w:tcPr>
          <w:p w14:paraId="65E90AAC" w14:textId="77777777" w:rsidR="00E606C8" w:rsidRPr="0099328A" w:rsidRDefault="00E606C8" w:rsidP="00E606C8">
            <w:pPr>
              <w:pStyle w:val="NormalWeb"/>
              <w:rPr>
                <w:rFonts w:ascii="Arial" w:eastAsia="HGSMinchoE" w:hAnsi="Arial" w:cs="Arial"/>
                <w:color w:val="000000" w:themeColor="text1"/>
                <w:sz w:val="22"/>
                <w:szCs w:val="22"/>
              </w:rPr>
            </w:pPr>
          </w:p>
        </w:tc>
        <w:tc>
          <w:tcPr>
            <w:tcW w:w="390" w:type="dxa"/>
            <w:tcBorders>
              <w:top w:val="single" w:sz="8" w:space="0" w:color="000000"/>
              <w:left w:val="single" w:sz="2" w:space="0" w:color="AEAAAA" w:themeColor="background2" w:themeShade="BF"/>
              <w:right w:val="single" w:sz="2" w:space="0" w:color="AEAAAA" w:themeColor="background2" w:themeShade="BF"/>
            </w:tcBorders>
          </w:tcPr>
          <w:p w14:paraId="384B52BC" w14:textId="77777777" w:rsidR="00E606C8" w:rsidRPr="0099328A" w:rsidRDefault="00E606C8" w:rsidP="00E606C8">
            <w:pPr>
              <w:pStyle w:val="NormalWeb"/>
              <w:rPr>
                <w:rFonts w:ascii="Arial" w:eastAsia="HGSMinchoE" w:hAnsi="Arial" w:cs="Arial"/>
                <w:color w:val="000000" w:themeColor="text1"/>
                <w:sz w:val="22"/>
                <w:szCs w:val="22"/>
              </w:rPr>
            </w:pPr>
          </w:p>
        </w:tc>
        <w:tc>
          <w:tcPr>
            <w:tcW w:w="390" w:type="dxa"/>
            <w:tcBorders>
              <w:top w:val="single" w:sz="8" w:space="0" w:color="000000"/>
              <w:left w:val="single" w:sz="2" w:space="0" w:color="AEAAAA" w:themeColor="background2" w:themeShade="BF"/>
              <w:right w:val="single" w:sz="18" w:space="0" w:color="000000"/>
            </w:tcBorders>
          </w:tcPr>
          <w:p w14:paraId="3CB1BF81" w14:textId="77777777" w:rsidR="00E606C8" w:rsidRPr="0099328A" w:rsidRDefault="00E606C8" w:rsidP="00E606C8">
            <w:pPr>
              <w:pStyle w:val="NormalWeb"/>
              <w:rPr>
                <w:rFonts w:ascii="Arial" w:eastAsia="HGSMinchoE" w:hAnsi="Arial" w:cs="Arial"/>
                <w:color w:val="000000" w:themeColor="text1"/>
                <w:sz w:val="22"/>
                <w:szCs w:val="22"/>
              </w:rPr>
            </w:pPr>
          </w:p>
        </w:tc>
        <w:tc>
          <w:tcPr>
            <w:tcW w:w="450" w:type="dxa"/>
            <w:tcBorders>
              <w:top w:val="single" w:sz="8" w:space="0" w:color="000000"/>
              <w:left w:val="single" w:sz="18" w:space="0" w:color="000000"/>
              <w:right w:val="single" w:sz="12" w:space="0" w:color="000000" w:themeColor="text1"/>
            </w:tcBorders>
          </w:tcPr>
          <w:p w14:paraId="0A0C7D1A" w14:textId="0D23E6B8" w:rsidR="00E606C8" w:rsidRPr="0099328A" w:rsidRDefault="00E606C8" w:rsidP="00E606C8">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top w:val="single" w:sz="8" w:space="0" w:color="000000"/>
              <w:left w:val="single" w:sz="12" w:space="0" w:color="000000" w:themeColor="text1"/>
              <w:right w:val="single" w:sz="2" w:space="0" w:color="AEAAAA" w:themeColor="background2" w:themeShade="BF"/>
            </w:tcBorders>
          </w:tcPr>
          <w:p w14:paraId="1C27FBA1" w14:textId="77777777" w:rsidR="00E606C8" w:rsidRPr="0099328A" w:rsidRDefault="00E606C8" w:rsidP="00E606C8">
            <w:pPr>
              <w:pStyle w:val="NormalWeb"/>
              <w:rPr>
                <w:rFonts w:ascii="Arial" w:eastAsia="HGSMinchoE" w:hAnsi="Arial" w:cs="Arial"/>
                <w:color w:val="000000" w:themeColor="text1"/>
                <w:sz w:val="22"/>
                <w:szCs w:val="22"/>
              </w:rPr>
            </w:pPr>
          </w:p>
        </w:tc>
        <w:tc>
          <w:tcPr>
            <w:tcW w:w="450" w:type="dxa"/>
            <w:tcBorders>
              <w:top w:val="single" w:sz="8" w:space="0" w:color="000000"/>
              <w:left w:val="single" w:sz="2" w:space="0" w:color="AEAAAA" w:themeColor="background2" w:themeShade="BF"/>
              <w:right w:val="single" w:sz="18" w:space="0" w:color="000000" w:themeColor="text1"/>
            </w:tcBorders>
          </w:tcPr>
          <w:p w14:paraId="44ED1745" w14:textId="77777777" w:rsidR="00E606C8" w:rsidRPr="0099328A" w:rsidRDefault="00E606C8" w:rsidP="00E606C8">
            <w:pPr>
              <w:pStyle w:val="NormalWeb"/>
              <w:rPr>
                <w:rFonts w:ascii="Arial" w:eastAsia="HGSMinchoE" w:hAnsi="Arial" w:cs="Arial"/>
                <w:color w:val="000000" w:themeColor="text1"/>
                <w:sz w:val="22"/>
                <w:szCs w:val="22"/>
              </w:rPr>
            </w:pPr>
          </w:p>
        </w:tc>
        <w:tc>
          <w:tcPr>
            <w:tcW w:w="450" w:type="dxa"/>
            <w:tcBorders>
              <w:top w:val="single" w:sz="8" w:space="0" w:color="000000"/>
              <w:left w:val="single" w:sz="18" w:space="0" w:color="000000" w:themeColor="text1"/>
              <w:right w:val="single" w:sz="12" w:space="0" w:color="000000" w:themeColor="text1"/>
            </w:tcBorders>
          </w:tcPr>
          <w:p w14:paraId="56A28C5B" w14:textId="77777777" w:rsidR="00E606C8" w:rsidRPr="0099328A" w:rsidRDefault="00E606C8" w:rsidP="00E606C8">
            <w:pPr>
              <w:pStyle w:val="NormalWeb"/>
              <w:rPr>
                <w:rFonts w:ascii="Arial" w:eastAsia="HGSMinchoE" w:hAnsi="Arial" w:cs="Arial"/>
                <w:color w:val="000000" w:themeColor="text1"/>
                <w:sz w:val="22"/>
                <w:szCs w:val="22"/>
              </w:rPr>
            </w:pPr>
          </w:p>
        </w:tc>
        <w:tc>
          <w:tcPr>
            <w:tcW w:w="450" w:type="dxa"/>
            <w:tcBorders>
              <w:top w:val="single" w:sz="8" w:space="0" w:color="000000"/>
              <w:left w:val="single" w:sz="12" w:space="0" w:color="000000" w:themeColor="text1"/>
              <w:right w:val="single" w:sz="18" w:space="0" w:color="000000"/>
            </w:tcBorders>
          </w:tcPr>
          <w:p w14:paraId="34EF542E" w14:textId="77777777" w:rsidR="00E606C8" w:rsidRPr="0099328A" w:rsidRDefault="00E606C8" w:rsidP="00E606C8">
            <w:pPr>
              <w:pStyle w:val="NormalWeb"/>
              <w:rPr>
                <w:rFonts w:ascii="Arial" w:eastAsia="HGSMinchoE" w:hAnsi="Arial" w:cs="Arial"/>
                <w:color w:val="000000" w:themeColor="text1"/>
                <w:sz w:val="22"/>
                <w:szCs w:val="22"/>
              </w:rPr>
            </w:pPr>
          </w:p>
        </w:tc>
        <w:tc>
          <w:tcPr>
            <w:tcW w:w="450" w:type="dxa"/>
            <w:tcBorders>
              <w:top w:val="single" w:sz="8" w:space="0" w:color="000000"/>
              <w:left w:val="single" w:sz="12" w:space="0" w:color="000000" w:themeColor="text1"/>
              <w:right w:val="single" w:sz="18" w:space="0" w:color="000000"/>
            </w:tcBorders>
          </w:tcPr>
          <w:p w14:paraId="5C7D295F" w14:textId="77777777" w:rsidR="00E606C8" w:rsidRPr="0099328A" w:rsidRDefault="00E606C8" w:rsidP="00E606C8">
            <w:pPr>
              <w:pStyle w:val="NormalWeb"/>
              <w:rPr>
                <w:rFonts w:ascii="Arial" w:eastAsia="HGSMinchoE" w:hAnsi="Arial" w:cs="Arial"/>
                <w:color w:val="000000" w:themeColor="text1"/>
                <w:sz w:val="22"/>
                <w:szCs w:val="22"/>
              </w:rPr>
            </w:pPr>
          </w:p>
        </w:tc>
        <w:tc>
          <w:tcPr>
            <w:tcW w:w="1350" w:type="dxa"/>
            <w:tcBorders>
              <w:top w:val="single" w:sz="8" w:space="0" w:color="000000"/>
              <w:left w:val="single" w:sz="12" w:space="0" w:color="000000" w:themeColor="text1"/>
              <w:right w:val="single" w:sz="18" w:space="0" w:color="000000"/>
            </w:tcBorders>
          </w:tcPr>
          <w:p w14:paraId="48A91859" w14:textId="3556E601" w:rsidR="00E606C8" w:rsidRPr="0099328A" w:rsidRDefault="00E606C8" w:rsidP="00E606C8">
            <w:pPr>
              <w:pStyle w:val="NormalWeb"/>
              <w:jc w:val="center"/>
              <w:rPr>
                <w:rFonts w:eastAsia="HGSMinchoE"/>
                <w:color w:val="000000" w:themeColor="text1"/>
                <w:sz w:val="22"/>
                <w:szCs w:val="22"/>
              </w:rPr>
            </w:pPr>
            <w:r w:rsidRPr="0099328A">
              <w:rPr>
                <w:rFonts w:eastAsia="HGSMinchoE"/>
                <w:color w:val="000000" w:themeColor="text1"/>
                <w:sz w:val="22"/>
                <w:szCs w:val="22"/>
              </w:rPr>
              <w:t>0.39</w:t>
            </w:r>
            <w:r w:rsidRPr="00A018BD">
              <w:rPr>
                <w:rFonts w:eastAsia="HGSMinchoE"/>
                <w:color w:val="000000" w:themeColor="text1"/>
              </w:rPr>
              <w:t xml:space="preserve">    </w:t>
            </w:r>
            <w:r w:rsidRPr="00A018BD">
              <w:rPr>
                <w:rFonts w:eastAsia="HGSMinchoE"/>
                <w:color w:val="000000" w:themeColor="text1"/>
                <w:sz w:val="20"/>
                <w:szCs w:val="20"/>
              </w:rPr>
              <w:t>(0.393, 0.395)</w:t>
            </w:r>
          </w:p>
        </w:tc>
        <w:tc>
          <w:tcPr>
            <w:tcW w:w="810" w:type="dxa"/>
            <w:tcBorders>
              <w:top w:val="single" w:sz="8" w:space="0" w:color="000000"/>
              <w:left w:val="single" w:sz="12" w:space="0" w:color="000000" w:themeColor="text1"/>
              <w:right w:val="single" w:sz="18" w:space="0" w:color="000000"/>
            </w:tcBorders>
          </w:tcPr>
          <w:p w14:paraId="1A17EB52" w14:textId="61C280F0" w:rsidR="00E606C8" w:rsidRPr="009339CB" w:rsidRDefault="00E606C8" w:rsidP="00E606C8">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119C3595" w14:textId="77777777" w:rsidTr="00C770D9">
        <w:tc>
          <w:tcPr>
            <w:tcW w:w="743" w:type="dxa"/>
            <w:tcBorders>
              <w:left w:val="single" w:sz="18" w:space="0" w:color="000000"/>
              <w:right w:val="single" w:sz="18" w:space="0" w:color="000000"/>
            </w:tcBorders>
          </w:tcPr>
          <w:p w14:paraId="6722326B"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B</w:t>
            </w:r>
          </w:p>
        </w:tc>
        <w:tc>
          <w:tcPr>
            <w:tcW w:w="393" w:type="dxa"/>
            <w:tcBorders>
              <w:left w:val="single" w:sz="18" w:space="0" w:color="000000"/>
              <w:right w:val="single" w:sz="8" w:space="0" w:color="000000"/>
            </w:tcBorders>
          </w:tcPr>
          <w:p w14:paraId="185CD227"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2E450B80" w14:textId="2094EFB4"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25F5145B" w14:textId="2B71227E"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60" w:type="dxa"/>
            <w:tcBorders>
              <w:left w:val="single" w:sz="12" w:space="0" w:color="000000" w:themeColor="text1"/>
              <w:right w:val="single" w:sz="2" w:space="0" w:color="AEAAAA" w:themeColor="background2" w:themeShade="BF"/>
            </w:tcBorders>
          </w:tcPr>
          <w:p w14:paraId="461AA699"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077616A0"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584E9FD6"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B56B8EC"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90109F5"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7E7B5C7"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F35487D"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3A2AE244"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A37121D"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4DBE99FB"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24261BE9"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6509786F"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375E1C68"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307492B5"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032CE3D4" w14:textId="77777777" w:rsidR="0099328A" w:rsidRPr="0099328A" w:rsidRDefault="0099328A" w:rsidP="00D70311">
            <w:pPr>
              <w:pStyle w:val="NormalWeb"/>
              <w:jc w:val="center"/>
              <w:rPr>
                <w:rFonts w:eastAsia="HGSMinchoE"/>
                <w:color w:val="000000" w:themeColor="text1"/>
                <w:sz w:val="22"/>
                <w:szCs w:val="22"/>
              </w:rPr>
            </w:pPr>
            <w:r w:rsidRPr="0099328A">
              <w:rPr>
                <w:rFonts w:eastAsia="HGSMinchoE"/>
                <w:color w:val="000000" w:themeColor="text1"/>
                <w:sz w:val="22"/>
                <w:szCs w:val="22"/>
              </w:rPr>
              <w:t xml:space="preserve">0.35 </w:t>
            </w:r>
          </w:p>
        </w:tc>
        <w:tc>
          <w:tcPr>
            <w:tcW w:w="810" w:type="dxa"/>
            <w:tcBorders>
              <w:left w:val="single" w:sz="12" w:space="0" w:color="000000" w:themeColor="text1"/>
              <w:right w:val="single" w:sz="18" w:space="0" w:color="000000"/>
            </w:tcBorders>
          </w:tcPr>
          <w:p w14:paraId="6C2CE6B9"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6FA07CB2" w14:textId="77777777" w:rsidTr="00C770D9">
        <w:tc>
          <w:tcPr>
            <w:tcW w:w="743" w:type="dxa"/>
            <w:tcBorders>
              <w:left w:val="single" w:sz="18" w:space="0" w:color="000000"/>
              <w:right w:val="single" w:sz="18" w:space="0" w:color="000000"/>
            </w:tcBorders>
          </w:tcPr>
          <w:p w14:paraId="30C04E9A"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C</w:t>
            </w:r>
          </w:p>
        </w:tc>
        <w:tc>
          <w:tcPr>
            <w:tcW w:w="393" w:type="dxa"/>
            <w:tcBorders>
              <w:left w:val="single" w:sz="18" w:space="0" w:color="000000"/>
              <w:right w:val="single" w:sz="8" w:space="0" w:color="000000"/>
            </w:tcBorders>
          </w:tcPr>
          <w:p w14:paraId="69EE5C83"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350896E8" w14:textId="0CBC9A05"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5C9429A2" w14:textId="29D6EB2B"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B0E14D4"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2641CEDA"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45A93FC3"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08FFE905"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C9B1BBD"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58400F8"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42605BA"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71B6B664"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980040E"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0F284BF4"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17F69254"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69586D51"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0669D3D"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BAAD458"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63A13419" w14:textId="77777777" w:rsidR="0099328A" w:rsidRPr="00A018BD" w:rsidRDefault="0099328A" w:rsidP="00D70311">
            <w:pPr>
              <w:pStyle w:val="NormalWeb"/>
              <w:jc w:val="center"/>
              <w:rPr>
                <w:rFonts w:eastAsia="HGSMinchoE"/>
                <w:color w:val="000000" w:themeColor="text1"/>
              </w:rPr>
            </w:pPr>
            <w:r w:rsidRPr="0099328A">
              <w:rPr>
                <w:rFonts w:eastAsia="HGSMinchoE"/>
                <w:color w:val="000000" w:themeColor="text1"/>
                <w:sz w:val="22"/>
                <w:szCs w:val="22"/>
              </w:rPr>
              <w:t>0.24</w:t>
            </w:r>
            <w:r w:rsidRPr="00A018BD">
              <w:rPr>
                <w:rFonts w:eastAsia="HGSMinchoE"/>
                <w:color w:val="000000" w:themeColor="text1"/>
              </w:rPr>
              <w:t xml:space="preserve">    </w:t>
            </w:r>
            <w:r w:rsidRPr="00A018BD">
              <w:rPr>
                <w:rFonts w:eastAsia="HGSMinchoE"/>
                <w:color w:val="000000" w:themeColor="text1"/>
                <w:sz w:val="20"/>
                <w:szCs w:val="20"/>
              </w:rPr>
              <w:t>(0.241, 0.244)</w:t>
            </w:r>
          </w:p>
        </w:tc>
        <w:tc>
          <w:tcPr>
            <w:tcW w:w="810" w:type="dxa"/>
            <w:tcBorders>
              <w:left w:val="single" w:sz="12" w:space="0" w:color="000000" w:themeColor="text1"/>
              <w:right w:val="single" w:sz="18" w:space="0" w:color="000000"/>
            </w:tcBorders>
          </w:tcPr>
          <w:p w14:paraId="3A587C2C"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227B0E8F" w14:textId="77777777" w:rsidTr="00C770D9">
        <w:tc>
          <w:tcPr>
            <w:tcW w:w="743" w:type="dxa"/>
            <w:tcBorders>
              <w:left w:val="single" w:sz="18" w:space="0" w:color="000000"/>
              <w:right w:val="single" w:sz="18" w:space="0" w:color="000000"/>
            </w:tcBorders>
          </w:tcPr>
          <w:p w14:paraId="7ADCBB43"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D</w:t>
            </w:r>
          </w:p>
        </w:tc>
        <w:tc>
          <w:tcPr>
            <w:tcW w:w="393" w:type="dxa"/>
            <w:tcBorders>
              <w:left w:val="single" w:sz="18" w:space="0" w:color="000000"/>
              <w:right w:val="single" w:sz="8" w:space="0" w:color="000000"/>
            </w:tcBorders>
          </w:tcPr>
          <w:p w14:paraId="47623758"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DBB8C0F" w14:textId="3A6D6C30"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108EA43" w14:textId="2592044C"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4E0FB5A0"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4BB79830"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5D563F4E"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0C77352"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0E9FDE6B"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624693E"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DE6361B"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63B687B1"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C8081FE"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1907CE4F"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5B8268DE"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34FDE105"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AAE4487"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A879C00"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1F78853E" w14:textId="77777777" w:rsidR="0099328A" w:rsidRPr="00A018BD" w:rsidRDefault="0099328A" w:rsidP="00D70311">
            <w:pPr>
              <w:pStyle w:val="NormalWeb"/>
              <w:jc w:val="center"/>
              <w:rPr>
                <w:rFonts w:eastAsia="HGSMinchoE"/>
                <w:color w:val="000000" w:themeColor="text1"/>
              </w:rPr>
            </w:pPr>
            <w:r w:rsidRPr="0099328A">
              <w:rPr>
                <w:rFonts w:eastAsia="HGSMinchoE"/>
                <w:color w:val="000000" w:themeColor="text1"/>
                <w:sz w:val="22"/>
                <w:szCs w:val="22"/>
              </w:rPr>
              <w:t>0.81</w:t>
            </w:r>
            <w:r w:rsidRPr="00A018BD">
              <w:rPr>
                <w:rFonts w:eastAsia="HGSMinchoE"/>
                <w:color w:val="000000" w:themeColor="text1"/>
              </w:rPr>
              <w:t xml:space="preserve">    </w:t>
            </w:r>
            <w:r w:rsidRPr="00A018BD">
              <w:rPr>
                <w:rFonts w:eastAsia="HGSMinchoE"/>
                <w:color w:val="000000" w:themeColor="text1"/>
                <w:sz w:val="20"/>
                <w:szCs w:val="20"/>
              </w:rPr>
              <w:t>(0.814, 0.819)</w:t>
            </w:r>
          </w:p>
        </w:tc>
        <w:tc>
          <w:tcPr>
            <w:tcW w:w="810" w:type="dxa"/>
            <w:tcBorders>
              <w:left w:val="single" w:sz="12" w:space="0" w:color="000000" w:themeColor="text1"/>
              <w:right w:val="single" w:sz="18" w:space="0" w:color="000000"/>
            </w:tcBorders>
          </w:tcPr>
          <w:p w14:paraId="6D9C5BCF"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2B65A5A5" w14:textId="77777777" w:rsidTr="00C770D9">
        <w:tc>
          <w:tcPr>
            <w:tcW w:w="743" w:type="dxa"/>
            <w:tcBorders>
              <w:left w:val="single" w:sz="18" w:space="0" w:color="000000"/>
              <w:right w:val="single" w:sz="18" w:space="0" w:color="000000"/>
            </w:tcBorders>
          </w:tcPr>
          <w:p w14:paraId="65EA4F40"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E</w:t>
            </w:r>
          </w:p>
        </w:tc>
        <w:tc>
          <w:tcPr>
            <w:tcW w:w="393" w:type="dxa"/>
            <w:tcBorders>
              <w:left w:val="single" w:sz="18" w:space="0" w:color="000000"/>
              <w:right w:val="single" w:sz="8" w:space="0" w:color="000000"/>
            </w:tcBorders>
          </w:tcPr>
          <w:p w14:paraId="6E694DB4"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40C15FCD" w14:textId="12DC3406"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8EF3924" w14:textId="4EF8FAFB"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C7013B0"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32B01936"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28C3F107"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0026D2B"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822B301"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663A29E5"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066199F"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47F1C406"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0F9FD2A"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3171E5B6"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79864C75"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30302070"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41592CF3"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51E2BF7"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189535C" w14:textId="77777777" w:rsidR="0099328A" w:rsidRPr="00A018BD" w:rsidRDefault="0099328A" w:rsidP="00D70311">
            <w:pPr>
              <w:pStyle w:val="NormalWeb"/>
              <w:jc w:val="center"/>
              <w:rPr>
                <w:rFonts w:eastAsia="HGSMinchoE"/>
                <w:color w:val="000000" w:themeColor="text1"/>
              </w:rPr>
            </w:pPr>
            <w:r w:rsidRPr="0099328A">
              <w:rPr>
                <w:rFonts w:eastAsia="HGSMinchoE"/>
                <w:color w:val="000000" w:themeColor="text1"/>
                <w:sz w:val="22"/>
                <w:szCs w:val="22"/>
              </w:rPr>
              <w:t>0.46</w:t>
            </w:r>
            <w:r w:rsidRPr="00A018BD">
              <w:rPr>
                <w:rFonts w:eastAsia="HGSMinchoE"/>
                <w:color w:val="000000" w:themeColor="text1"/>
              </w:rPr>
              <w:t xml:space="preserve">    </w:t>
            </w:r>
            <w:r w:rsidRPr="00A018BD">
              <w:rPr>
                <w:rFonts w:eastAsia="HGSMinchoE"/>
                <w:color w:val="000000" w:themeColor="text1"/>
                <w:sz w:val="20"/>
                <w:szCs w:val="20"/>
              </w:rPr>
              <w:t>(0.462, 0.468)</w:t>
            </w:r>
          </w:p>
        </w:tc>
        <w:tc>
          <w:tcPr>
            <w:tcW w:w="810" w:type="dxa"/>
            <w:tcBorders>
              <w:left w:val="single" w:sz="12" w:space="0" w:color="000000" w:themeColor="text1"/>
              <w:right w:val="single" w:sz="18" w:space="0" w:color="000000"/>
            </w:tcBorders>
          </w:tcPr>
          <w:p w14:paraId="4C4FC5D7"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776C2455" w14:textId="77777777" w:rsidTr="00C770D9">
        <w:tc>
          <w:tcPr>
            <w:tcW w:w="743" w:type="dxa"/>
            <w:tcBorders>
              <w:left w:val="single" w:sz="18" w:space="0" w:color="000000"/>
              <w:right w:val="single" w:sz="18" w:space="0" w:color="000000"/>
            </w:tcBorders>
          </w:tcPr>
          <w:p w14:paraId="75906AED"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F</w:t>
            </w:r>
          </w:p>
        </w:tc>
        <w:tc>
          <w:tcPr>
            <w:tcW w:w="393" w:type="dxa"/>
            <w:tcBorders>
              <w:left w:val="single" w:sz="18" w:space="0" w:color="000000"/>
              <w:right w:val="single" w:sz="8" w:space="0" w:color="000000"/>
            </w:tcBorders>
          </w:tcPr>
          <w:p w14:paraId="719A83E2"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D980F58" w14:textId="24C481B4"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0630AF2" w14:textId="55851589"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2A7C1B4"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68BEDD6C"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7D415990"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F15E7A4"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6646203"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410C1FE"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31EEE9E4"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358FA7A5"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31F3A48"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400BD817"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216DAE78"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07CAE958"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E668DD8"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F5C45C7"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61EDA082" w14:textId="77777777" w:rsidR="0099328A" w:rsidRPr="00A018BD" w:rsidRDefault="0099328A" w:rsidP="00D70311">
            <w:pPr>
              <w:pStyle w:val="NormalWeb"/>
              <w:jc w:val="center"/>
              <w:rPr>
                <w:rFonts w:eastAsia="HGSMinchoE"/>
                <w:color w:val="000000" w:themeColor="text1"/>
              </w:rPr>
            </w:pPr>
            <w:r w:rsidRPr="0099328A">
              <w:rPr>
                <w:rFonts w:eastAsia="HGSMinchoE"/>
                <w:color w:val="000000" w:themeColor="text1"/>
                <w:sz w:val="22"/>
                <w:szCs w:val="22"/>
              </w:rPr>
              <w:t>0.31</w:t>
            </w:r>
            <w:r w:rsidRPr="00A018BD">
              <w:rPr>
                <w:rFonts w:eastAsia="HGSMinchoE"/>
                <w:color w:val="000000" w:themeColor="text1"/>
              </w:rPr>
              <w:t xml:space="preserve">    </w:t>
            </w:r>
            <w:r w:rsidRPr="00A018BD">
              <w:rPr>
                <w:rFonts w:eastAsia="HGSMinchoE"/>
                <w:color w:val="000000" w:themeColor="text1"/>
                <w:sz w:val="20"/>
                <w:szCs w:val="20"/>
              </w:rPr>
              <w:t>(0.306, 0.310)</w:t>
            </w:r>
          </w:p>
        </w:tc>
        <w:tc>
          <w:tcPr>
            <w:tcW w:w="810" w:type="dxa"/>
            <w:tcBorders>
              <w:left w:val="single" w:sz="12" w:space="0" w:color="000000" w:themeColor="text1"/>
              <w:right w:val="single" w:sz="18" w:space="0" w:color="000000"/>
            </w:tcBorders>
          </w:tcPr>
          <w:p w14:paraId="7433846C"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7801D6DA" w14:textId="77777777" w:rsidTr="00C770D9">
        <w:tc>
          <w:tcPr>
            <w:tcW w:w="743" w:type="dxa"/>
            <w:tcBorders>
              <w:left w:val="single" w:sz="18" w:space="0" w:color="000000"/>
              <w:right w:val="single" w:sz="18" w:space="0" w:color="000000"/>
            </w:tcBorders>
          </w:tcPr>
          <w:p w14:paraId="0ABACFE3"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G</w:t>
            </w:r>
          </w:p>
        </w:tc>
        <w:tc>
          <w:tcPr>
            <w:tcW w:w="393" w:type="dxa"/>
            <w:tcBorders>
              <w:left w:val="single" w:sz="18" w:space="0" w:color="000000"/>
              <w:right w:val="single" w:sz="8" w:space="0" w:color="000000"/>
            </w:tcBorders>
          </w:tcPr>
          <w:p w14:paraId="77EC5E0D"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554216C5" w14:textId="21B0A0B9"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3BC5E672" w14:textId="7D91965B"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22678FC"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08FC1FA9"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4B574E24"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F5D9A4F"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4F5C3BB"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362C0AB"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E860A9B"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18" w:space="0" w:color="000000"/>
            </w:tcBorders>
          </w:tcPr>
          <w:p w14:paraId="0751B5C7"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4B7421F"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65708D41"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29E7E955"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40EF18E0"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2F9A2FA7"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4922F12F"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5C8B77E8" w14:textId="77777777" w:rsidR="0099328A" w:rsidRPr="00A018BD" w:rsidRDefault="0099328A" w:rsidP="00D70311">
            <w:pPr>
              <w:pStyle w:val="NormalWeb"/>
              <w:jc w:val="center"/>
              <w:rPr>
                <w:rFonts w:eastAsia="HGSMinchoE"/>
                <w:color w:val="000000" w:themeColor="text1"/>
              </w:rPr>
            </w:pPr>
            <w:r w:rsidRPr="0099328A">
              <w:rPr>
                <w:rFonts w:eastAsia="HGSMinchoE"/>
                <w:color w:val="000000" w:themeColor="text1"/>
                <w:sz w:val="22"/>
                <w:szCs w:val="22"/>
              </w:rPr>
              <w:t>0.19</w:t>
            </w:r>
            <w:r w:rsidRPr="00A018BD">
              <w:rPr>
                <w:rFonts w:eastAsia="HGSMinchoE"/>
                <w:color w:val="000000" w:themeColor="text1"/>
              </w:rPr>
              <w:t xml:space="preserve">    </w:t>
            </w:r>
            <w:r w:rsidRPr="00A018BD">
              <w:rPr>
                <w:rFonts w:eastAsia="HGSMinchoE"/>
                <w:color w:val="000000" w:themeColor="text1"/>
                <w:sz w:val="20"/>
                <w:szCs w:val="20"/>
              </w:rPr>
              <w:t>(0.184, 0.189)</w:t>
            </w:r>
          </w:p>
        </w:tc>
        <w:tc>
          <w:tcPr>
            <w:tcW w:w="810" w:type="dxa"/>
            <w:tcBorders>
              <w:left w:val="single" w:sz="12" w:space="0" w:color="000000" w:themeColor="text1"/>
              <w:right w:val="single" w:sz="18" w:space="0" w:color="000000"/>
            </w:tcBorders>
          </w:tcPr>
          <w:p w14:paraId="6D83E555"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15D246B0" w14:textId="77777777" w:rsidTr="00C770D9">
        <w:tc>
          <w:tcPr>
            <w:tcW w:w="743" w:type="dxa"/>
            <w:tcBorders>
              <w:left w:val="single" w:sz="18" w:space="0" w:color="000000"/>
              <w:right w:val="single" w:sz="18" w:space="0" w:color="000000"/>
            </w:tcBorders>
          </w:tcPr>
          <w:p w14:paraId="799C5577"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H</w:t>
            </w:r>
          </w:p>
        </w:tc>
        <w:tc>
          <w:tcPr>
            <w:tcW w:w="393" w:type="dxa"/>
            <w:tcBorders>
              <w:left w:val="single" w:sz="18" w:space="0" w:color="000000"/>
              <w:right w:val="single" w:sz="8" w:space="0" w:color="000000"/>
            </w:tcBorders>
          </w:tcPr>
          <w:p w14:paraId="0C8B6F5B"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ACD18A8" w14:textId="101293E1"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7D87A233" w14:textId="63706B31"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576674FD"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10A2EE7F"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55A436C8"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7D67CC9"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A7DF49A"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D1D79A8"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ED10756"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541337E5"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0543B3D"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3A714DFB"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27C96037"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737CF186"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B4A8FD4"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67C6C18"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3E4B9169" w14:textId="77777777" w:rsidR="0099328A" w:rsidRPr="00A018BD" w:rsidRDefault="0099328A" w:rsidP="00D70311">
            <w:pPr>
              <w:pStyle w:val="NormalWeb"/>
              <w:jc w:val="center"/>
              <w:rPr>
                <w:rFonts w:eastAsia="HGSMinchoE"/>
                <w:color w:val="000000" w:themeColor="text1"/>
              </w:rPr>
            </w:pPr>
            <w:r w:rsidRPr="0099328A">
              <w:rPr>
                <w:rFonts w:eastAsia="HGSMinchoE"/>
                <w:color w:val="000000" w:themeColor="text1"/>
                <w:sz w:val="22"/>
                <w:szCs w:val="22"/>
              </w:rPr>
              <w:t>0.29</w:t>
            </w:r>
            <w:r w:rsidRPr="00A018BD">
              <w:rPr>
                <w:rFonts w:eastAsia="HGSMinchoE"/>
                <w:color w:val="000000" w:themeColor="text1"/>
              </w:rPr>
              <w:t xml:space="preserve">    </w:t>
            </w:r>
            <w:r w:rsidRPr="00A018BD">
              <w:rPr>
                <w:rFonts w:eastAsia="HGSMinchoE"/>
                <w:color w:val="000000" w:themeColor="text1"/>
                <w:sz w:val="20"/>
                <w:szCs w:val="20"/>
              </w:rPr>
              <w:t>(0.291, 0.295)</w:t>
            </w:r>
          </w:p>
        </w:tc>
        <w:tc>
          <w:tcPr>
            <w:tcW w:w="810" w:type="dxa"/>
            <w:tcBorders>
              <w:left w:val="single" w:sz="12" w:space="0" w:color="000000" w:themeColor="text1"/>
              <w:right w:val="single" w:sz="18" w:space="0" w:color="000000"/>
            </w:tcBorders>
          </w:tcPr>
          <w:p w14:paraId="741647ED"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51062B3A" w14:textId="77777777" w:rsidTr="00C770D9">
        <w:tc>
          <w:tcPr>
            <w:tcW w:w="743" w:type="dxa"/>
            <w:tcBorders>
              <w:left w:val="single" w:sz="18" w:space="0" w:color="000000"/>
              <w:right w:val="single" w:sz="18" w:space="0" w:color="000000"/>
            </w:tcBorders>
          </w:tcPr>
          <w:p w14:paraId="3EEE7D84"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I</w:t>
            </w:r>
          </w:p>
        </w:tc>
        <w:tc>
          <w:tcPr>
            <w:tcW w:w="393" w:type="dxa"/>
            <w:tcBorders>
              <w:left w:val="single" w:sz="18" w:space="0" w:color="000000"/>
              <w:right w:val="single" w:sz="8" w:space="0" w:color="000000"/>
            </w:tcBorders>
          </w:tcPr>
          <w:p w14:paraId="2DC2E40D"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4BE9F404" w14:textId="33BFDAD5"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5E5217E7" w14:textId="5937C769"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0E6BE8CA"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CCE4820"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70B1DD0C"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727A0500"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E1EC3B7"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D4720EB"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CC69E40"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6AB1F702"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85DE802"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59A7E39"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22E94752"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A61DCDE"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476326CF"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41D4BE32"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19916CB1" w14:textId="77777777" w:rsidR="0099328A" w:rsidRPr="0099328A" w:rsidRDefault="0099328A" w:rsidP="00D70311">
            <w:pPr>
              <w:pStyle w:val="NormalWeb"/>
              <w:jc w:val="center"/>
              <w:rPr>
                <w:rFonts w:eastAsia="HGSMinchoE"/>
                <w:color w:val="000000" w:themeColor="text1"/>
                <w:sz w:val="22"/>
                <w:szCs w:val="22"/>
              </w:rPr>
            </w:pPr>
            <w:r w:rsidRPr="0099328A">
              <w:rPr>
                <w:rFonts w:eastAsia="HGSMinchoE"/>
                <w:color w:val="000000" w:themeColor="text1"/>
                <w:sz w:val="22"/>
                <w:szCs w:val="22"/>
              </w:rPr>
              <w:t>0.34</w:t>
            </w:r>
          </w:p>
        </w:tc>
        <w:tc>
          <w:tcPr>
            <w:tcW w:w="810" w:type="dxa"/>
            <w:tcBorders>
              <w:left w:val="single" w:sz="12" w:space="0" w:color="000000" w:themeColor="text1"/>
              <w:right w:val="single" w:sz="18" w:space="0" w:color="000000"/>
            </w:tcBorders>
          </w:tcPr>
          <w:p w14:paraId="7B0384AF"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1FD98DAD" w14:textId="77777777" w:rsidTr="00C770D9">
        <w:tc>
          <w:tcPr>
            <w:tcW w:w="743" w:type="dxa"/>
            <w:tcBorders>
              <w:left w:val="single" w:sz="18" w:space="0" w:color="000000"/>
              <w:right w:val="single" w:sz="18" w:space="0" w:color="000000"/>
            </w:tcBorders>
          </w:tcPr>
          <w:p w14:paraId="74B5416F"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J</w:t>
            </w:r>
          </w:p>
        </w:tc>
        <w:tc>
          <w:tcPr>
            <w:tcW w:w="393" w:type="dxa"/>
            <w:tcBorders>
              <w:left w:val="single" w:sz="18" w:space="0" w:color="000000"/>
              <w:right w:val="single" w:sz="8" w:space="0" w:color="000000"/>
            </w:tcBorders>
          </w:tcPr>
          <w:p w14:paraId="5AA4DF46"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4D714EF6" w14:textId="623AEAC7"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89C38B5" w14:textId="6943145E"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4C385B7C"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291A74D2"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77006EC8"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6A6EE55"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2D122080"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B759E60"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A49947A"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53D1F0B9"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380CD255"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EEDDAA6"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65E9EEFD"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5A825433"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54E4FEC5"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00EA806"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7D50F3EC" w14:textId="77777777" w:rsidR="0099328A" w:rsidRPr="0099328A" w:rsidRDefault="0099328A" w:rsidP="00D70311">
            <w:pPr>
              <w:pStyle w:val="NormalWeb"/>
              <w:jc w:val="center"/>
              <w:rPr>
                <w:rFonts w:eastAsia="HGSMinchoE"/>
                <w:color w:val="000000" w:themeColor="text1"/>
                <w:sz w:val="22"/>
                <w:szCs w:val="22"/>
              </w:rPr>
            </w:pPr>
            <w:r w:rsidRPr="0099328A">
              <w:rPr>
                <w:rFonts w:eastAsia="HGSMinchoE"/>
                <w:color w:val="000000" w:themeColor="text1"/>
                <w:sz w:val="22"/>
                <w:szCs w:val="22"/>
              </w:rPr>
              <w:t>0.53</w:t>
            </w:r>
          </w:p>
        </w:tc>
        <w:tc>
          <w:tcPr>
            <w:tcW w:w="810" w:type="dxa"/>
            <w:tcBorders>
              <w:left w:val="single" w:sz="12" w:space="0" w:color="000000" w:themeColor="text1"/>
              <w:right w:val="single" w:sz="18" w:space="0" w:color="000000"/>
            </w:tcBorders>
          </w:tcPr>
          <w:p w14:paraId="25AAADC8"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466C8A51" w14:textId="77777777" w:rsidTr="00C770D9">
        <w:tc>
          <w:tcPr>
            <w:tcW w:w="743" w:type="dxa"/>
            <w:tcBorders>
              <w:left w:val="single" w:sz="18" w:space="0" w:color="000000"/>
              <w:right w:val="single" w:sz="18" w:space="0" w:color="000000"/>
            </w:tcBorders>
          </w:tcPr>
          <w:p w14:paraId="781CEC47"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K</w:t>
            </w:r>
          </w:p>
        </w:tc>
        <w:tc>
          <w:tcPr>
            <w:tcW w:w="393" w:type="dxa"/>
            <w:tcBorders>
              <w:left w:val="single" w:sz="18" w:space="0" w:color="000000"/>
              <w:right w:val="single" w:sz="8" w:space="0" w:color="000000"/>
            </w:tcBorders>
          </w:tcPr>
          <w:p w14:paraId="630FD78B"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04E01029" w14:textId="094DC67D"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8A1561C" w14:textId="0EEF140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0711C75"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7E5D7563"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626D62B4"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9708A74"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D7C4FAC"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7509308E"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C98A4D4"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06F852EE"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7F9215F3"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226112E6"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011ED2B5"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686125E"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307B64DC"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8D9208F"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0CC2B481" w14:textId="77777777" w:rsidR="0099328A" w:rsidRPr="0099328A" w:rsidRDefault="0099328A" w:rsidP="00D70311">
            <w:pPr>
              <w:pStyle w:val="NormalWeb"/>
              <w:jc w:val="center"/>
              <w:rPr>
                <w:rFonts w:eastAsia="HGSMinchoE"/>
                <w:color w:val="000000" w:themeColor="text1"/>
                <w:sz w:val="22"/>
                <w:szCs w:val="22"/>
              </w:rPr>
            </w:pPr>
            <w:r w:rsidRPr="0099328A">
              <w:rPr>
                <w:rFonts w:eastAsia="HGSMinchoE"/>
                <w:color w:val="000000" w:themeColor="text1"/>
                <w:sz w:val="22"/>
                <w:szCs w:val="22"/>
              </w:rPr>
              <w:t>0.65</w:t>
            </w:r>
          </w:p>
        </w:tc>
        <w:tc>
          <w:tcPr>
            <w:tcW w:w="810" w:type="dxa"/>
            <w:tcBorders>
              <w:left w:val="single" w:sz="12" w:space="0" w:color="000000" w:themeColor="text1"/>
              <w:right w:val="single" w:sz="18" w:space="0" w:color="000000"/>
            </w:tcBorders>
          </w:tcPr>
          <w:p w14:paraId="24936A95"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43A29811" w14:textId="77777777" w:rsidTr="00C770D9">
        <w:tc>
          <w:tcPr>
            <w:tcW w:w="743" w:type="dxa"/>
            <w:tcBorders>
              <w:left w:val="single" w:sz="18" w:space="0" w:color="000000"/>
              <w:right w:val="single" w:sz="18" w:space="0" w:color="000000"/>
            </w:tcBorders>
          </w:tcPr>
          <w:p w14:paraId="4D031FC0"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L</w:t>
            </w:r>
          </w:p>
        </w:tc>
        <w:tc>
          <w:tcPr>
            <w:tcW w:w="393" w:type="dxa"/>
            <w:tcBorders>
              <w:left w:val="single" w:sz="18" w:space="0" w:color="000000"/>
              <w:right w:val="single" w:sz="8" w:space="0" w:color="000000"/>
            </w:tcBorders>
          </w:tcPr>
          <w:p w14:paraId="509C6A8E"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DF96816" w14:textId="69409161"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BE5F480" w14:textId="22D8B08A"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0FE18D9F"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B02CC4D"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15648103"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BB61E2A"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4B01570"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2333DE9"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52DACD6A"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2F073712"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2D88608"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079AA83E"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53350300"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33C104D9"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0EE3B740"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0F9D17D"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1AE68DF1" w14:textId="77777777" w:rsidR="0099328A" w:rsidRPr="0099328A" w:rsidRDefault="0099328A" w:rsidP="00D70311">
            <w:pPr>
              <w:pStyle w:val="NormalWeb"/>
              <w:jc w:val="center"/>
              <w:rPr>
                <w:rFonts w:eastAsia="HGSMinchoE"/>
                <w:color w:val="000000" w:themeColor="text1"/>
                <w:sz w:val="22"/>
                <w:szCs w:val="22"/>
              </w:rPr>
            </w:pPr>
            <w:r w:rsidRPr="0099328A">
              <w:rPr>
                <w:rFonts w:eastAsia="HGSMinchoE"/>
                <w:color w:val="000000" w:themeColor="text1"/>
                <w:sz w:val="22"/>
                <w:szCs w:val="22"/>
              </w:rPr>
              <w:t>-0.28</w:t>
            </w:r>
          </w:p>
        </w:tc>
        <w:tc>
          <w:tcPr>
            <w:tcW w:w="810" w:type="dxa"/>
            <w:tcBorders>
              <w:left w:val="single" w:sz="12" w:space="0" w:color="000000" w:themeColor="text1"/>
              <w:right w:val="single" w:sz="18" w:space="0" w:color="000000"/>
            </w:tcBorders>
          </w:tcPr>
          <w:p w14:paraId="19E00EC0"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26BAEBA6" w14:textId="77777777" w:rsidTr="00C770D9">
        <w:tc>
          <w:tcPr>
            <w:tcW w:w="743" w:type="dxa"/>
            <w:tcBorders>
              <w:left w:val="single" w:sz="18" w:space="0" w:color="000000"/>
              <w:right w:val="single" w:sz="18" w:space="0" w:color="000000"/>
            </w:tcBorders>
          </w:tcPr>
          <w:p w14:paraId="4FB0A67B"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M</w:t>
            </w:r>
          </w:p>
        </w:tc>
        <w:tc>
          <w:tcPr>
            <w:tcW w:w="393" w:type="dxa"/>
            <w:tcBorders>
              <w:left w:val="single" w:sz="18" w:space="0" w:color="000000"/>
              <w:right w:val="single" w:sz="8" w:space="0" w:color="000000"/>
            </w:tcBorders>
          </w:tcPr>
          <w:p w14:paraId="46FF91D9"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9BDE3B4" w14:textId="6D161313"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6EFA283" w14:textId="141AF88D"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723A4FA8"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420ED897"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4E97FCBC"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7C79702"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EF8F1FA"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F680440"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477CB9D"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18" w:space="0" w:color="000000"/>
            </w:tcBorders>
          </w:tcPr>
          <w:p w14:paraId="42CB2100"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5BDC41C"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C19281B"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4C248E04"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3169131C"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270EE2FA"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1266771"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395B0CA1" w14:textId="77777777" w:rsidR="0099328A" w:rsidRPr="0099328A" w:rsidRDefault="0099328A" w:rsidP="00D70311">
            <w:pPr>
              <w:pStyle w:val="NormalWeb"/>
              <w:jc w:val="center"/>
              <w:rPr>
                <w:rFonts w:eastAsia="HGSMinchoE"/>
                <w:color w:val="000000" w:themeColor="text1"/>
                <w:sz w:val="22"/>
                <w:szCs w:val="22"/>
              </w:rPr>
            </w:pPr>
            <w:r w:rsidRPr="0099328A">
              <w:rPr>
                <w:rFonts w:eastAsia="HGSMinchoE"/>
                <w:color w:val="000000" w:themeColor="text1"/>
                <w:sz w:val="22"/>
                <w:szCs w:val="22"/>
              </w:rPr>
              <w:t>-0.24</w:t>
            </w:r>
          </w:p>
        </w:tc>
        <w:tc>
          <w:tcPr>
            <w:tcW w:w="810" w:type="dxa"/>
            <w:tcBorders>
              <w:left w:val="single" w:sz="12" w:space="0" w:color="000000" w:themeColor="text1"/>
              <w:right w:val="single" w:sz="18" w:space="0" w:color="000000"/>
            </w:tcBorders>
          </w:tcPr>
          <w:p w14:paraId="75004744"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0747F5F7" w14:textId="77777777" w:rsidTr="00C770D9">
        <w:tc>
          <w:tcPr>
            <w:tcW w:w="743" w:type="dxa"/>
            <w:tcBorders>
              <w:left w:val="single" w:sz="18" w:space="0" w:color="000000"/>
              <w:right w:val="single" w:sz="18" w:space="0" w:color="000000"/>
            </w:tcBorders>
          </w:tcPr>
          <w:p w14:paraId="6BEF012A"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N</w:t>
            </w:r>
          </w:p>
        </w:tc>
        <w:tc>
          <w:tcPr>
            <w:tcW w:w="393" w:type="dxa"/>
            <w:tcBorders>
              <w:left w:val="single" w:sz="18" w:space="0" w:color="000000"/>
              <w:right w:val="single" w:sz="8" w:space="0" w:color="000000"/>
            </w:tcBorders>
          </w:tcPr>
          <w:p w14:paraId="3026A900"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7B3EE989" w14:textId="02E6B2C5"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B0C9B7F" w14:textId="34D57038"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DB63F10"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139E202F"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3445569C"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318669A"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A250A2C"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A0406DD"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7880DB3"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49825575"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281543A5"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2D0D81F"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31000C88"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9ED8D21"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594C0F04"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5E8F919"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65A91C75" w14:textId="77777777" w:rsidR="0099328A" w:rsidRPr="0099328A" w:rsidRDefault="0099328A" w:rsidP="00D70311">
            <w:pPr>
              <w:pStyle w:val="NormalWeb"/>
              <w:jc w:val="center"/>
              <w:rPr>
                <w:rFonts w:eastAsia="HGSMinchoE"/>
                <w:color w:val="000000" w:themeColor="text1"/>
                <w:sz w:val="22"/>
                <w:szCs w:val="22"/>
              </w:rPr>
            </w:pPr>
            <w:r w:rsidRPr="0099328A">
              <w:rPr>
                <w:rFonts w:eastAsia="HGSMinchoE"/>
                <w:color w:val="000000" w:themeColor="text1"/>
                <w:sz w:val="22"/>
                <w:szCs w:val="22"/>
              </w:rPr>
              <w:t>0.32</w:t>
            </w:r>
          </w:p>
        </w:tc>
        <w:tc>
          <w:tcPr>
            <w:tcW w:w="810" w:type="dxa"/>
            <w:tcBorders>
              <w:left w:val="single" w:sz="12" w:space="0" w:color="000000" w:themeColor="text1"/>
              <w:right w:val="single" w:sz="18" w:space="0" w:color="000000"/>
            </w:tcBorders>
          </w:tcPr>
          <w:p w14:paraId="23B58F52"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131F4C41" w14:textId="77777777" w:rsidTr="00C770D9">
        <w:tc>
          <w:tcPr>
            <w:tcW w:w="743" w:type="dxa"/>
            <w:tcBorders>
              <w:left w:val="single" w:sz="18" w:space="0" w:color="000000"/>
              <w:right w:val="single" w:sz="18" w:space="0" w:color="000000"/>
            </w:tcBorders>
          </w:tcPr>
          <w:p w14:paraId="158406C3" w14:textId="45EE652E" w:rsidR="0099328A" w:rsidRPr="0099328A" w:rsidRDefault="00F00274" w:rsidP="00D70311">
            <w:pPr>
              <w:pStyle w:val="NormalWeb"/>
              <w:rPr>
                <w:rFonts w:eastAsia="HGSMinchoE"/>
                <w:color w:val="000000" w:themeColor="text1"/>
                <w:sz w:val="22"/>
                <w:szCs w:val="22"/>
              </w:rPr>
            </w:pPr>
            <w:r>
              <w:rPr>
                <w:rFonts w:eastAsia="HGSMinchoE"/>
                <w:color w:val="000000" w:themeColor="text1"/>
                <w:sz w:val="22"/>
                <w:szCs w:val="22"/>
              </w:rPr>
              <w:t>O</w:t>
            </w:r>
          </w:p>
        </w:tc>
        <w:tc>
          <w:tcPr>
            <w:tcW w:w="393" w:type="dxa"/>
            <w:tcBorders>
              <w:left w:val="single" w:sz="18" w:space="0" w:color="000000"/>
              <w:right w:val="single" w:sz="8" w:space="0" w:color="000000"/>
            </w:tcBorders>
          </w:tcPr>
          <w:p w14:paraId="323197F7"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166FC50B" w14:textId="683BD0ED"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50418BF" w14:textId="77BC860E"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093609D1"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60" w:type="dxa"/>
            <w:tcBorders>
              <w:left w:val="single" w:sz="2" w:space="0" w:color="AEAAAA" w:themeColor="background2" w:themeShade="BF"/>
              <w:right w:val="single" w:sz="12" w:space="0" w:color="000000" w:themeColor="text1"/>
            </w:tcBorders>
          </w:tcPr>
          <w:p w14:paraId="792353C4"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5B5172EC"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EB2B727"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92930D5"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C4310CE"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3E875DF"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07FEA6FC"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F58C326"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1B436C16"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04965552"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653EFA7"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2D1D8A5F" w14:textId="2608A814" w:rsidR="0099328A" w:rsidRPr="0099328A" w:rsidRDefault="0026787D"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61523AE6"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1350" w:type="dxa"/>
            <w:tcBorders>
              <w:left w:val="single" w:sz="12" w:space="0" w:color="000000" w:themeColor="text1"/>
              <w:right w:val="single" w:sz="18" w:space="0" w:color="000000"/>
            </w:tcBorders>
          </w:tcPr>
          <w:p w14:paraId="2AAA61F9" w14:textId="77777777" w:rsidR="0099328A" w:rsidRPr="009339CB" w:rsidRDefault="0099328A" w:rsidP="00D70311">
            <w:pPr>
              <w:pStyle w:val="NormalWeb"/>
              <w:jc w:val="center"/>
              <w:rPr>
                <w:rFonts w:eastAsia="HGSMinchoE"/>
                <w:color w:val="A6A6A6" w:themeColor="background1" w:themeShade="A6"/>
                <w:sz w:val="18"/>
                <w:szCs w:val="18"/>
              </w:rPr>
            </w:pPr>
            <w:r w:rsidRPr="009339CB">
              <w:rPr>
                <w:rFonts w:eastAsia="HGSMinchoE"/>
                <w:color w:val="A6A6A6" w:themeColor="background1" w:themeShade="A6"/>
                <w:sz w:val="18"/>
                <w:szCs w:val="18"/>
              </w:rPr>
              <w:t>N/A</w:t>
            </w:r>
          </w:p>
        </w:tc>
        <w:tc>
          <w:tcPr>
            <w:tcW w:w="810" w:type="dxa"/>
            <w:tcBorders>
              <w:left w:val="single" w:sz="12" w:space="0" w:color="000000" w:themeColor="text1"/>
              <w:right w:val="single" w:sz="18" w:space="0" w:color="000000"/>
            </w:tcBorders>
          </w:tcPr>
          <w:p w14:paraId="657D4DD2" w14:textId="68FDB370" w:rsidR="0099328A" w:rsidRPr="00E7169B" w:rsidRDefault="00E7169B" w:rsidP="00D70311">
            <w:pPr>
              <w:pStyle w:val="NormalWeb"/>
              <w:jc w:val="center"/>
              <w:rPr>
                <w:rFonts w:eastAsia="HGSMinchoE"/>
                <w:color w:val="000000" w:themeColor="text1"/>
                <w:sz w:val="22"/>
                <w:szCs w:val="22"/>
              </w:rPr>
            </w:pPr>
            <w:r w:rsidRPr="00E7169B">
              <w:rPr>
                <w:rFonts w:eastAsia="HGSMinchoE"/>
                <w:color w:val="000000" w:themeColor="text1"/>
                <w:sz w:val="22"/>
                <w:szCs w:val="22"/>
              </w:rPr>
              <w:t>0.04</w:t>
            </w:r>
            <w:r>
              <w:rPr>
                <w:rFonts w:eastAsia="HGSMinchoE"/>
                <w:color w:val="000000" w:themeColor="text1"/>
                <w:sz w:val="22"/>
                <w:szCs w:val="22"/>
              </w:rPr>
              <w:t>4</w:t>
            </w:r>
          </w:p>
        </w:tc>
      </w:tr>
      <w:tr w:rsidR="00E606C8" w:rsidRPr="00A018BD" w14:paraId="6AE6948C" w14:textId="77777777" w:rsidTr="00C770D9">
        <w:tc>
          <w:tcPr>
            <w:tcW w:w="743" w:type="dxa"/>
            <w:tcBorders>
              <w:left w:val="single" w:sz="18" w:space="0" w:color="000000"/>
              <w:right w:val="single" w:sz="18" w:space="0" w:color="000000"/>
            </w:tcBorders>
          </w:tcPr>
          <w:p w14:paraId="32BD20B9" w14:textId="2E12E08B" w:rsidR="0099328A" w:rsidRPr="0099328A" w:rsidRDefault="00F00274" w:rsidP="00D70311">
            <w:pPr>
              <w:pStyle w:val="NormalWeb"/>
              <w:rPr>
                <w:rFonts w:eastAsia="HGSMinchoE"/>
                <w:color w:val="000000" w:themeColor="text1"/>
                <w:sz w:val="22"/>
                <w:szCs w:val="22"/>
              </w:rPr>
            </w:pPr>
            <w:r>
              <w:rPr>
                <w:rFonts w:eastAsia="HGSMinchoE"/>
                <w:color w:val="000000" w:themeColor="text1"/>
                <w:sz w:val="22"/>
                <w:szCs w:val="22"/>
              </w:rPr>
              <w:t>P (hot</w:t>
            </w:r>
            <w:r w:rsidR="00E7169B">
              <w:rPr>
                <w:rFonts w:eastAsia="HGSMinchoE"/>
                <w:color w:val="000000" w:themeColor="text1"/>
                <w:sz w:val="22"/>
                <w:szCs w:val="22"/>
              </w:rPr>
              <w:t>+</w:t>
            </w:r>
            <w:r>
              <w:rPr>
                <w:rFonts w:eastAsia="HGSMinchoE"/>
                <w:color w:val="000000" w:themeColor="text1"/>
                <w:sz w:val="22"/>
                <w:szCs w:val="22"/>
              </w:rPr>
              <w:t>dry)</w:t>
            </w:r>
          </w:p>
        </w:tc>
        <w:tc>
          <w:tcPr>
            <w:tcW w:w="393" w:type="dxa"/>
            <w:tcBorders>
              <w:left w:val="single" w:sz="18" w:space="0" w:color="000000"/>
              <w:right w:val="single" w:sz="8" w:space="0" w:color="000000"/>
            </w:tcBorders>
          </w:tcPr>
          <w:p w14:paraId="09EC3FBA"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2FB21F21" w14:textId="59CB0A8F"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1C9D1B25" w14:textId="58E6F782"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52272E49"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44278A2D"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12" w:space="0" w:color="000000" w:themeColor="text1"/>
              <w:right w:val="single" w:sz="2" w:space="0" w:color="AEAAAA" w:themeColor="background2" w:themeShade="BF"/>
            </w:tcBorders>
          </w:tcPr>
          <w:p w14:paraId="3BECAA27"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14870CA"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31BA7F5"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7075325"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F0DA263"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691B71AD"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5CE4DF26"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351A4D2"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7E2CFB54"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EB2CD10"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4C71A8EB" w14:textId="3524D86A" w:rsidR="0099328A" w:rsidRPr="0099328A" w:rsidRDefault="0026787D"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3F6A0B80"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1350" w:type="dxa"/>
            <w:tcBorders>
              <w:left w:val="single" w:sz="12" w:space="0" w:color="000000" w:themeColor="text1"/>
              <w:right w:val="single" w:sz="18" w:space="0" w:color="000000"/>
            </w:tcBorders>
          </w:tcPr>
          <w:p w14:paraId="6247F5F4" w14:textId="77777777" w:rsidR="0099328A" w:rsidRPr="009339CB" w:rsidRDefault="0099328A" w:rsidP="00D70311">
            <w:pPr>
              <w:pStyle w:val="NormalWeb"/>
              <w:jc w:val="center"/>
              <w:rPr>
                <w:rFonts w:eastAsia="HGSMinchoE"/>
                <w:color w:val="A6A6A6" w:themeColor="background1" w:themeShade="A6"/>
                <w:sz w:val="18"/>
                <w:szCs w:val="18"/>
              </w:rPr>
            </w:pPr>
            <w:r w:rsidRPr="009339CB">
              <w:rPr>
                <w:rFonts w:eastAsia="HGSMinchoE"/>
                <w:color w:val="A6A6A6" w:themeColor="background1" w:themeShade="A6"/>
                <w:sz w:val="18"/>
                <w:szCs w:val="18"/>
              </w:rPr>
              <w:t>N/A</w:t>
            </w:r>
          </w:p>
        </w:tc>
        <w:tc>
          <w:tcPr>
            <w:tcW w:w="810" w:type="dxa"/>
            <w:tcBorders>
              <w:left w:val="single" w:sz="12" w:space="0" w:color="000000" w:themeColor="text1"/>
              <w:right w:val="single" w:sz="18" w:space="0" w:color="000000"/>
            </w:tcBorders>
          </w:tcPr>
          <w:p w14:paraId="7DB38447" w14:textId="46693DCE" w:rsidR="0099328A" w:rsidRPr="00E7169B" w:rsidRDefault="00E7169B" w:rsidP="00D70311">
            <w:pPr>
              <w:pStyle w:val="NormalWeb"/>
              <w:jc w:val="center"/>
              <w:rPr>
                <w:rFonts w:eastAsia="HGSMinchoE"/>
                <w:color w:val="000000" w:themeColor="text1"/>
                <w:sz w:val="22"/>
                <w:szCs w:val="22"/>
              </w:rPr>
            </w:pPr>
            <w:r>
              <w:rPr>
                <w:rFonts w:eastAsia="HGSMinchoE"/>
                <w:color w:val="000000" w:themeColor="text1"/>
                <w:sz w:val="22"/>
                <w:szCs w:val="22"/>
              </w:rPr>
              <w:t>0.022</w:t>
            </w:r>
          </w:p>
        </w:tc>
      </w:tr>
      <w:tr w:rsidR="00F00274" w:rsidRPr="00A018BD" w14:paraId="22323E5A" w14:textId="77777777" w:rsidTr="00C770D9">
        <w:tc>
          <w:tcPr>
            <w:tcW w:w="743" w:type="dxa"/>
            <w:tcBorders>
              <w:left w:val="single" w:sz="18" w:space="0" w:color="000000"/>
              <w:right w:val="single" w:sz="18" w:space="0" w:color="000000"/>
            </w:tcBorders>
          </w:tcPr>
          <w:p w14:paraId="62B7F6BF" w14:textId="485A27C9" w:rsidR="00F00274" w:rsidRPr="0099328A" w:rsidRDefault="00F00274" w:rsidP="00D70311">
            <w:pPr>
              <w:pStyle w:val="NormalWeb"/>
              <w:rPr>
                <w:rFonts w:eastAsia="HGSMinchoE"/>
                <w:color w:val="000000" w:themeColor="text1"/>
                <w:sz w:val="22"/>
                <w:szCs w:val="22"/>
              </w:rPr>
            </w:pPr>
            <w:r>
              <w:rPr>
                <w:rFonts w:eastAsia="HGSMinchoE"/>
                <w:color w:val="000000" w:themeColor="text1"/>
                <w:sz w:val="22"/>
                <w:szCs w:val="22"/>
              </w:rPr>
              <w:t>Q</w:t>
            </w:r>
          </w:p>
        </w:tc>
        <w:tc>
          <w:tcPr>
            <w:tcW w:w="393" w:type="dxa"/>
            <w:tcBorders>
              <w:left w:val="single" w:sz="18" w:space="0" w:color="000000"/>
              <w:right w:val="single" w:sz="8" w:space="0" w:color="000000"/>
            </w:tcBorders>
          </w:tcPr>
          <w:p w14:paraId="4681E6BC" w14:textId="77777777" w:rsidR="00F00274" w:rsidRPr="0099328A" w:rsidRDefault="00F00274"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007DA2FA" w14:textId="5269B25E" w:rsidR="00F00274" w:rsidRDefault="00F00274"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EE1FAC7" w14:textId="77777777" w:rsidR="00F00274" w:rsidRPr="0099328A" w:rsidRDefault="00F00274"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6E5E99B4" w14:textId="7FD94533" w:rsidR="00F00274" w:rsidRPr="0099328A" w:rsidRDefault="00F00274"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360" w:type="dxa"/>
            <w:tcBorders>
              <w:left w:val="single" w:sz="2" w:space="0" w:color="AEAAAA" w:themeColor="background2" w:themeShade="BF"/>
              <w:right w:val="single" w:sz="12" w:space="0" w:color="000000" w:themeColor="text1"/>
            </w:tcBorders>
          </w:tcPr>
          <w:p w14:paraId="3E3B8C0C" w14:textId="77777777" w:rsidR="00F00274" w:rsidRPr="0099328A" w:rsidRDefault="00F00274"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0D78735E" w14:textId="77777777" w:rsidR="00F00274" w:rsidRPr="0099328A" w:rsidRDefault="00F00274"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0EE89CE" w14:textId="77777777" w:rsidR="00F00274" w:rsidRPr="0099328A" w:rsidRDefault="00F00274"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A298791" w14:textId="77777777" w:rsidR="00F00274" w:rsidRPr="0099328A" w:rsidRDefault="00F00274"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6429672" w14:textId="77777777" w:rsidR="00F00274" w:rsidRPr="0099328A" w:rsidRDefault="00F00274"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3928C47" w14:textId="77777777" w:rsidR="00F00274" w:rsidRPr="0099328A" w:rsidRDefault="00F00274"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481C32BE" w14:textId="77777777" w:rsidR="00F00274" w:rsidRPr="0099328A" w:rsidRDefault="00F00274"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7CD390A4" w14:textId="43DC7776" w:rsidR="00F00274" w:rsidRPr="0099328A" w:rsidRDefault="00F00274"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B60D9D0" w14:textId="77777777" w:rsidR="00F00274" w:rsidRPr="0099328A" w:rsidRDefault="00F00274"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2D90F2AE" w14:textId="77777777" w:rsidR="00F00274" w:rsidRPr="0099328A" w:rsidRDefault="00F00274"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CBAC931" w14:textId="50DFB9E2" w:rsidR="00F00274" w:rsidRPr="0099328A" w:rsidRDefault="00F00274"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14C51753" w14:textId="31EAFFD3" w:rsidR="00F00274" w:rsidRDefault="00F00274"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681C794E" w14:textId="1F650AA3" w:rsidR="00F00274" w:rsidRPr="0099328A" w:rsidRDefault="00F00274"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1350" w:type="dxa"/>
            <w:tcBorders>
              <w:left w:val="single" w:sz="12" w:space="0" w:color="000000" w:themeColor="text1"/>
              <w:right w:val="single" w:sz="18" w:space="0" w:color="000000"/>
            </w:tcBorders>
          </w:tcPr>
          <w:p w14:paraId="2766A158" w14:textId="24B3313C" w:rsidR="00F00274" w:rsidRPr="009339CB" w:rsidRDefault="00F00274" w:rsidP="00D70311">
            <w:pPr>
              <w:pStyle w:val="NormalWeb"/>
              <w:jc w:val="center"/>
              <w:rPr>
                <w:rFonts w:eastAsia="HGSMinchoE"/>
                <w:color w:val="A6A6A6" w:themeColor="background1" w:themeShade="A6"/>
                <w:sz w:val="18"/>
                <w:szCs w:val="18"/>
              </w:rPr>
            </w:pPr>
            <w:r w:rsidRPr="009339CB">
              <w:rPr>
                <w:rFonts w:eastAsia="HGSMinchoE"/>
                <w:color w:val="A6A6A6" w:themeColor="background1" w:themeShade="A6"/>
                <w:sz w:val="18"/>
                <w:szCs w:val="18"/>
              </w:rPr>
              <w:t>N/A</w:t>
            </w:r>
          </w:p>
        </w:tc>
        <w:tc>
          <w:tcPr>
            <w:tcW w:w="810" w:type="dxa"/>
            <w:tcBorders>
              <w:left w:val="single" w:sz="12" w:space="0" w:color="000000" w:themeColor="text1"/>
              <w:right w:val="single" w:sz="18" w:space="0" w:color="000000"/>
            </w:tcBorders>
          </w:tcPr>
          <w:p w14:paraId="2748780C" w14:textId="6B7223E0" w:rsidR="00F00274" w:rsidRPr="00E7169B" w:rsidRDefault="00E7169B" w:rsidP="00D70311">
            <w:pPr>
              <w:pStyle w:val="NormalWeb"/>
              <w:jc w:val="center"/>
              <w:rPr>
                <w:rFonts w:eastAsia="HGSMinchoE"/>
                <w:color w:val="000000" w:themeColor="text1"/>
                <w:sz w:val="22"/>
                <w:szCs w:val="22"/>
              </w:rPr>
            </w:pPr>
            <w:r>
              <w:rPr>
                <w:rFonts w:eastAsia="HGSMinchoE"/>
                <w:color w:val="000000" w:themeColor="text1"/>
                <w:sz w:val="22"/>
                <w:szCs w:val="22"/>
              </w:rPr>
              <w:t>0.067</w:t>
            </w:r>
          </w:p>
        </w:tc>
      </w:tr>
      <w:tr w:rsidR="00F00274" w:rsidRPr="00A018BD" w14:paraId="5FCE89AE" w14:textId="77777777" w:rsidTr="00C770D9">
        <w:tc>
          <w:tcPr>
            <w:tcW w:w="743" w:type="dxa"/>
            <w:tcBorders>
              <w:left w:val="single" w:sz="18" w:space="0" w:color="000000"/>
              <w:right w:val="single" w:sz="18" w:space="0" w:color="000000"/>
            </w:tcBorders>
          </w:tcPr>
          <w:p w14:paraId="7C8EBBF0" w14:textId="318CD43A" w:rsidR="00F00274" w:rsidRPr="0099328A" w:rsidRDefault="00F00274" w:rsidP="00D70311">
            <w:pPr>
              <w:pStyle w:val="NormalWeb"/>
              <w:rPr>
                <w:rFonts w:eastAsia="HGSMinchoE"/>
                <w:color w:val="000000" w:themeColor="text1"/>
                <w:sz w:val="22"/>
                <w:szCs w:val="22"/>
              </w:rPr>
            </w:pPr>
            <w:r>
              <w:rPr>
                <w:rFonts w:eastAsia="HGSMinchoE"/>
                <w:color w:val="000000" w:themeColor="text1"/>
                <w:sz w:val="22"/>
                <w:szCs w:val="22"/>
              </w:rPr>
              <w:t>R (hot</w:t>
            </w:r>
            <w:r w:rsidR="00E7169B">
              <w:rPr>
                <w:rFonts w:eastAsia="HGSMinchoE"/>
                <w:color w:val="000000" w:themeColor="text1"/>
                <w:sz w:val="22"/>
                <w:szCs w:val="22"/>
              </w:rPr>
              <w:t>+</w:t>
            </w:r>
            <w:r>
              <w:rPr>
                <w:rFonts w:eastAsia="HGSMinchoE"/>
                <w:color w:val="000000" w:themeColor="text1"/>
                <w:sz w:val="22"/>
                <w:szCs w:val="22"/>
              </w:rPr>
              <w:t xml:space="preserve"> dry)</w:t>
            </w:r>
          </w:p>
        </w:tc>
        <w:tc>
          <w:tcPr>
            <w:tcW w:w="393" w:type="dxa"/>
            <w:tcBorders>
              <w:left w:val="single" w:sz="18" w:space="0" w:color="000000"/>
              <w:right w:val="single" w:sz="8" w:space="0" w:color="000000"/>
            </w:tcBorders>
          </w:tcPr>
          <w:p w14:paraId="0ACCDDB4" w14:textId="77777777" w:rsidR="00F00274" w:rsidRPr="0099328A" w:rsidRDefault="00F00274"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7061EB13" w14:textId="3BECA095" w:rsidR="00F00274" w:rsidRDefault="00F00274"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778429F1" w14:textId="77777777" w:rsidR="00F00274" w:rsidRPr="0099328A" w:rsidRDefault="00F00274"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2449EE13" w14:textId="77777777" w:rsidR="00F00274" w:rsidRPr="0099328A" w:rsidRDefault="00F00274"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433F1B8E" w14:textId="4D40A3E5" w:rsidR="00F00274" w:rsidRPr="0099328A" w:rsidRDefault="00F00274"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390" w:type="dxa"/>
            <w:tcBorders>
              <w:left w:val="single" w:sz="12" w:space="0" w:color="000000" w:themeColor="text1"/>
              <w:right w:val="single" w:sz="2" w:space="0" w:color="AEAAAA" w:themeColor="background2" w:themeShade="BF"/>
            </w:tcBorders>
          </w:tcPr>
          <w:p w14:paraId="6710E974" w14:textId="77777777" w:rsidR="00F00274" w:rsidRPr="0099328A" w:rsidRDefault="00F00274"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ED9034D" w14:textId="77777777" w:rsidR="00F00274" w:rsidRPr="0099328A" w:rsidRDefault="00F00274"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66053A0" w14:textId="77777777" w:rsidR="00F00274" w:rsidRPr="0099328A" w:rsidRDefault="00F00274"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874F2E0" w14:textId="77777777" w:rsidR="00F00274" w:rsidRPr="0099328A" w:rsidRDefault="00F00274"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996355F" w14:textId="77777777" w:rsidR="00F00274" w:rsidRPr="0099328A" w:rsidRDefault="00F00274"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028A479F" w14:textId="77777777" w:rsidR="00F00274" w:rsidRPr="0099328A" w:rsidRDefault="00F00274"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DEA4487" w14:textId="7BDFB996" w:rsidR="00F00274" w:rsidRPr="0099328A" w:rsidRDefault="00F00274"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6F53B780" w14:textId="77777777" w:rsidR="00F00274" w:rsidRPr="0099328A" w:rsidRDefault="00F00274"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79B38CC7" w14:textId="77777777" w:rsidR="00F00274" w:rsidRPr="0099328A" w:rsidRDefault="00F00274"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782CA20E" w14:textId="0255BF8C" w:rsidR="00F00274" w:rsidRPr="0099328A" w:rsidRDefault="00F00274"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6351E55A" w14:textId="2EA21768" w:rsidR="00F00274" w:rsidRDefault="00F00274"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57D887AF" w14:textId="1B68B772" w:rsidR="00F00274" w:rsidRPr="0099328A" w:rsidRDefault="00F00274"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1350" w:type="dxa"/>
            <w:tcBorders>
              <w:left w:val="single" w:sz="12" w:space="0" w:color="000000" w:themeColor="text1"/>
              <w:right w:val="single" w:sz="18" w:space="0" w:color="000000"/>
            </w:tcBorders>
          </w:tcPr>
          <w:p w14:paraId="28DA242F" w14:textId="0974834C" w:rsidR="00F00274" w:rsidRPr="009339CB" w:rsidRDefault="00F00274" w:rsidP="00D70311">
            <w:pPr>
              <w:pStyle w:val="NormalWeb"/>
              <w:jc w:val="center"/>
              <w:rPr>
                <w:rFonts w:eastAsia="HGSMinchoE"/>
                <w:color w:val="A6A6A6" w:themeColor="background1" w:themeShade="A6"/>
                <w:sz w:val="18"/>
                <w:szCs w:val="18"/>
              </w:rPr>
            </w:pPr>
            <w:r w:rsidRPr="009339CB">
              <w:rPr>
                <w:rFonts w:eastAsia="HGSMinchoE"/>
                <w:color w:val="A6A6A6" w:themeColor="background1" w:themeShade="A6"/>
                <w:sz w:val="18"/>
                <w:szCs w:val="18"/>
              </w:rPr>
              <w:t>N/A</w:t>
            </w:r>
          </w:p>
        </w:tc>
        <w:tc>
          <w:tcPr>
            <w:tcW w:w="810" w:type="dxa"/>
            <w:tcBorders>
              <w:left w:val="single" w:sz="12" w:space="0" w:color="000000" w:themeColor="text1"/>
              <w:right w:val="single" w:sz="18" w:space="0" w:color="000000"/>
            </w:tcBorders>
          </w:tcPr>
          <w:p w14:paraId="53AAF038" w14:textId="74BEA6FF" w:rsidR="00F00274" w:rsidRPr="00E7169B" w:rsidRDefault="00E7169B" w:rsidP="00D70311">
            <w:pPr>
              <w:pStyle w:val="NormalWeb"/>
              <w:jc w:val="center"/>
              <w:rPr>
                <w:rFonts w:eastAsia="HGSMinchoE"/>
                <w:color w:val="000000" w:themeColor="text1"/>
                <w:sz w:val="22"/>
                <w:szCs w:val="22"/>
              </w:rPr>
            </w:pPr>
            <w:r>
              <w:rPr>
                <w:rFonts w:eastAsia="HGSMinchoE"/>
                <w:color w:val="000000" w:themeColor="text1"/>
                <w:sz w:val="22"/>
                <w:szCs w:val="22"/>
              </w:rPr>
              <w:t>0.069</w:t>
            </w:r>
          </w:p>
        </w:tc>
      </w:tr>
      <w:tr w:rsidR="00E606C8" w:rsidRPr="00A018BD" w14:paraId="0F406252" w14:textId="77777777" w:rsidTr="00C770D9">
        <w:tc>
          <w:tcPr>
            <w:tcW w:w="743" w:type="dxa"/>
            <w:tcBorders>
              <w:left w:val="single" w:sz="18" w:space="0" w:color="000000"/>
              <w:right w:val="single" w:sz="18" w:space="0" w:color="000000"/>
            </w:tcBorders>
          </w:tcPr>
          <w:p w14:paraId="2ADDA956"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S</w:t>
            </w:r>
          </w:p>
        </w:tc>
        <w:tc>
          <w:tcPr>
            <w:tcW w:w="393" w:type="dxa"/>
            <w:tcBorders>
              <w:left w:val="single" w:sz="18" w:space="0" w:color="000000"/>
              <w:right w:val="single" w:sz="8" w:space="0" w:color="000000"/>
            </w:tcBorders>
          </w:tcPr>
          <w:p w14:paraId="690151EE"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2577DB3F" w14:textId="5D60F075"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14B60011" w14:textId="5F60F3DA"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252D4C04"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5CA0600"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425511F4"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549EA351"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4EC46EC"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769A62C"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B18C90B"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50E5636B"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B23D119"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78195BA9"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7FDE4958"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DB0A4FD"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4CB646AA"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07C1CFE9"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3151E38E" w14:textId="1594AF0D" w:rsidR="0099328A" w:rsidRPr="00B05DD7" w:rsidRDefault="00B05DD7" w:rsidP="00D70311">
            <w:pPr>
              <w:pStyle w:val="NormalWeb"/>
              <w:jc w:val="center"/>
              <w:rPr>
                <w:rFonts w:eastAsia="HGSMinchoE"/>
                <w:color w:val="000000" w:themeColor="text1"/>
                <w:sz w:val="22"/>
                <w:szCs w:val="22"/>
              </w:rPr>
            </w:pPr>
            <w:r w:rsidRPr="00B05DD7">
              <w:rPr>
                <w:rFonts w:eastAsia="HGSMinchoE"/>
                <w:color w:val="000000" w:themeColor="text1"/>
                <w:sz w:val="22"/>
                <w:szCs w:val="22"/>
              </w:rPr>
              <w:t>0.33</w:t>
            </w:r>
          </w:p>
        </w:tc>
        <w:tc>
          <w:tcPr>
            <w:tcW w:w="810" w:type="dxa"/>
            <w:tcBorders>
              <w:left w:val="single" w:sz="12" w:space="0" w:color="000000" w:themeColor="text1"/>
              <w:right w:val="single" w:sz="18" w:space="0" w:color="000000"/>
            </w:tcBorders>
          </w:tcPr>
          <w:p w14:paraId="2D93841F" w14:textId="01D4AD92" w:rsidR="0099328A" w:rsidRPr="00A018BD" w:rsidRDefault="00413743" w:rsidP="00D70311">
            <w:pPr>
              <w:pStyle w:val="NormalWeb"/>
              <w:jc w:val="center"/>
              <w:rPr>
                <w:rFonts w:eastAsia="HGSMinchoE"/>
                <w:color w:val="000000" w:themeColor="text1"/>
              </w:rPr>
            </w:pPr>
            <w:r w:rsidRPr="009339CB">
              <w:rPr>
                <w:rFonts w:eastAsia="HGSMinchoE"/>
                <w:color w:val="A6A6A6" w:themeColor="background1" w:themeShade="A6"/>
                <w:sz w:val="18"/>
                <w:szCs w:val="18"/>
              </w:rPr>
              <w:t>N/A</w:t>
            </w:r>
          </w:p>
        </w:tc>
      </w:tr>
      <w:tr w:rsidR="00E606C8" w:rsidRPr="00A018BD" w14:paraId="5ADC30FF" w14:textId="77777777" w:rsidTr="00C770D9">
        <w:tc>
          <w:tcPr>
            <w:tcW w:w="743" w:type="dxa"/>
            <w:tcBorders>
              <w:left w:val="single" w:sz="18" w:space="0" w:color="000000"/>
              <w:right w:val="single" w:sz="18" w:space="0" w:color="000000"/>
            </w:tcBorders>
          </w:tcPr>
          <w:p w14:paraId="34089B16"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T</w:t>
            </w:r>
          </w:p>
        </w:tc>
        <w:tc>
          <w:tcPr>
            <w:tcW w:w="393" w:type="dxa"/>
            <w:tcBorders>
              <w:left w:val="single" w:sz="18" w:space="0" w:color="000000"/>
              <w:right w:val="single" w:sz="8" w:space="0" w:color="000000"/>
            </w:tcBorders>
          </w:tcPr>
          <w:p w14:paraId="1259D314"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0C135CC0" w14:textId="6AF5908B"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93276C7" w14:textId="0222CCB1"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0039DB1"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15C54A46"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4CBF1108"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8FD432F"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070755C4"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F720510"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4390DE2"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6BD64D1F"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7599D0B"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63EA6F5C"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33BEF763"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0255812"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73B092D6"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57FE15F3"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99CEF02" w14:textId="5D367360" w:rsidR="0099328A" w:rsidRPr="00B05DD7" w:rsidRDefault="00B05DD7" w:rsidP="00D70311">
            <w:pPr>
              <w:pStyle w:val="NormalWeb"/>
              <w:jc w:val="center"/>
              <w:rPr>
                <w:rFonts w:eastAsia="HGSMinchoE"/>
                <w:color w:val="000000" w:themeColor="text1"/>
                <w:sz w:val="22"/>
                <w:szCs w:val="22"/>
              </w:rPr>
            </w:pPr>
            <w:r>
              <w:rPr>
                <w:rFonts w:eastAsia="HGSMinchoE"/>
                <w:color w:val="000000" w:themeColor="text1"/>
                <w:sz w:val="22"/>
                <w:szCs w:val="22"/>
              </w:rPr>
              <w:t>0.39</w:t>
            </w:r>
          </w:p>
        </w:tc>
        <w:tc>
          <w:tcPr>
            <w:tcW w:w="810" w:type="dxa"/>
            <w:tcBorders>
              <w:left w:val="single" w:sz="12" w:space="0" w:color="000000" w:themeColor="text1"/>
              <w:right w:val="single" w:sz="18" w:space="0" w:color="000000"/>
            </w:tcBorders>
          </w:tcPr>
          <w:p w14:paraId="2489F080" w14:textId="4C702DF5" w:rsidR="0099328A" w:rsidRPr="00A018BD" w:rsidRDefault="00413743" w:rsidP="00D70311">
            <w:pPr>
              <w:pStyle w:val="NormalWeb"/>
              <w:jc w:val="center"/>
              <w:rPr>
                <w:rFonts w:eastAsia="HGSMinchoE"/>
                <w:color w:val="000000" w:themeColor="text1"/>
              </w:rPr>
            </w:pPr>
            <w:r w:rsidRPr="009339CB">
              <w:rPr>
                <w:rFonts w:eastAsia="HGSMinchoE"/>
                <w:color w:val="A6A6A6" w:themeColor="background1" w:themeShade="A6"/>
                <w:sz w:val="18"/>
                <w:szCs w:val="18"/>
              </w:rPr>
              <w:t>N/A</w:t>
            </w:r>
          </w:p>
        </w:tc>
      </w:tr>
      <w:tr w:rsidR="00E606C8" w:rsidRPr="00A018BD" w14:paraId="0CAD82C3" w14:textId="77777777" w:rsidTr="00C770D9">
        <w:tc>
          <w:tcPr>
            <w:tcW w:w="743" w:type="dxa"/>
            <w:tcBorders>
              <w:left w:val="single" w:sz="18" w:space="0" w:color="000000"/>
              <w:right w:val="single" w:sz="18" w:space="0" w:color="000000"/>
            </w:tcBorders>
          </w:tcPr>
          <w:p w14:paraId="4C507FF3"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U</w:t>
            </w:r>
          </w:p>
        </w:tc>
        <w:tc>
          <w:tcPr>
            <w:tcW w:w="393" w:type="dxa"/>
            <w:tcBorders>
              <w:left w:val="single" w:sz="18" w:space="0" w:color="000000"/>
              <w:right w:val="single" w:sz="8" w:space="0" w:color="000000"/>
            </w:tcBorders>
          </w:tcPr>
          <w:p w14:paraId="1354EE93"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09645FF3" w14:textId="69B70EBE"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7497AE6" w14:textId="5DD9D8F0"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68FC996D"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3D96DC90"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5F9864B7"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45CA99A"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1E37315"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2DC2A31A"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EF7F84F"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29FDBCB4"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63CFC3E"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6CA58880"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25727643"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332FA136"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45486949"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05FBF91A"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2E901D48" w14:textId="663CE1C0" w:rsidR="0099328A" w:rsidRPr="00B05DD7" w:rsidRDefault="00B05DD7" w:rsidP="00D70311">
            <w:pPr>
              <w:pStyle w:val="NormalWeb"/>
              <w:jc w:val="center"/>
              <w:rPr>
                <w:rFonts w:eastAsia="HGSMinchoE"/>
                <w:color w:val="000000" w:themeColor="text1"/>
                <w:sz w:val="22"/>
                <w:szCs w:val="22"/>
              </w:rPr>
            </w:pPr>
            <w:r>
              <w:rPr>
                <w:rFonts w:eastAsia="HGSMinchoE"/>
                <w:color w:val="000000" w:themeColor="text1"/>
                <w:sz w:val="22"/>
                <w:szCs w:val="22"/>
              </w:rPr>
              <w:t>0.61</w:t>
            </w:r>
          </w:p>
        </w:tc>
        <w:tc>
          <w:tcPr>
            <w:tcW w:w="810" w:type="dxa"/>
            <w:tcBorders>
              <w:left w:val="single" w:sz="12" w:space="0" w:color="000000" w:themeColor="text1"/>
              <w:right w:val="single" w:sz="18" w:space="0" w:color="000000"/>
            </w:tcBorders>
          </w:tcPr>
          <w:p w14:paraId="69C02DE4" w14:textId="412B2602" w:rsidR="0099328A" w:rsidRPr="00A018BD" w:rsidRDefault="00413743" w:rsidP="00D70311">
            <w:pPr>
              <w:pStyle w:val="NormalWeb"/>
              <w:jc w:val="center"/>
              <w:rPr>
                <w:rFonts w:eastAsia="HGSMinchoE"/>
                <w:color w:val="000000" w:themeColor="text1"/>
              </w:rPr>
            </w:pPr>
            <w:r w:rsidRPr="009339CB">
              <w:rPr>
                <w:rFonts w:eastAsia="HGSMinchoE"/>
                <w:color w:val="A6A6A6" w:themeColor="background1" w:themeShade="A6"/>
                <w:sz w:val="18"/>
                <w:szCs w:val="18"/>
              </w:rPr>
              <w:t>N/A</w:t>
            </w:r>
          </w:p>
        </w:tc>
      </w:tr>
      <w:tr w:rsidR="00E606C8" w:rsidRPr="00A018BD" w14:paraId="4C800761" w14:textId="77777777" w:rsidTr="00C770D9">
        <w:tc>
          <w:tcPr>
            <w:tcW w:w="743" w:type="dxa"/>
            <w:tcBorders>
              <w:left w:val="single" w:sz="18" w:space="0" w:color="000000"/>
              <w:right w:val="single" w:sz="18" w:space="0" w:color="000000"/>
            </w:tcBorders>
          </w:tcPr>
          <w:p w14:paraId="777E1AC6"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V</w:t>
            </w:r>
          </w:p>
        </w:tc>
        <w:tc>
          <w:tcPr>
            <w:tcW w:w="393" w:type="dxa"/>
            <w:tcBorders>
              <w:left w:val="single" w:sz="18" w:space="0" w:color="000000"/>
              <w:right w:val="single" w:sz="8" w:space="0" w:color="000000"/>
            </w:tcBorders>
          </w:tcPr>
          <w:p w14:paraId="2526FF5B"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2115BFBA" w14:textId="2EBD7EBE"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3BD61704" w14:textId="6AC19FA0"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1F3DBC50"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1E6E03F5"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7D9A9EFF"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FD2AA67"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FDFFE5F"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F2E4AE5"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7DFBF87F"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46792103"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FF45A1D"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4C31E533"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3132A720"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7F42490B"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2CF923B5"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6CDBA234"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0EAA1B9" w14:textId="49BBE68A" w:rsidR="0099328A" w:rsidRPr="00B05DD7" w:rsidRDefault="00B05DD7" w:rsidP="00D70311">
            <w:pPr>
              <w:pStyle w:val="NormalWeb"/>
              <w:jc w:val="center"/>
              <w:rPr>
                <w:rFonts w:eastAsia="HGSMinchoE"/>
                <w:color w:val="000000" w:themeColor="text1"/>
                <w:sz w:val="22"/>
                <w:szCs w:val="22"/>
              </w:rPr>
            </w:pPr>
            <w:r>
              <w:rPr>
                <w:rFonts w:eastAsia="HGSMinchoE"/>
                <w:color w:val="000000" w:themeColor="text1"/>
                <w:sz w:val="22"/>
                <w:szCs w:val="22"/>
              </w:rPr>
              <w:t>-0.27</w:t>
            </w:r>
          </w:p>
        </w:tc>
        <w:tc>
          <w:tcPr>
            <w:tcW w:w="810" w:type="dxa"/>
            <w:tcBorders>
              <w:left w:val="single" w:sz="12" w:space="0" w:color="000000" w:themeColor="text1"/>
              <w:right w:val="single" w:sz="18" w:space="0" w:color="000000"/>
            </w:tcBorders>
          </w:tcPr>
          <w:p w14:paraId="044B015D" w14:textId="44E6348B" w:rsidR="0099328A" w:rsidRPr="00A018BD" w:rsidRDefault="00413743" w:rsidP="00D70311">
            <w:pPr>
              <w:pStyle w:val="NormalWeb"/>
              <w:jc w:val="center"/>
              <w:rPr>
                <w:rFonts w:eastAsia="HGSMinchoE"/>
                <w:color w:val="000000" w:themeColor="text1"/>
              </w:rPr>
            </w:pPr>
            <w:r w:rsidRPr="009339CB">
              <w:rPr>
                <w:rFonts w:eastAsia="HGSMinchoE"/>
                <w:color w:val="A6A6A6" w:themeColor="background1" w:themeShade="A6"/>
                <w:sz w:val="18"/>
                <w:szCs w:val="18"/>
              </w:rPr>
              <w:t>N/A</w:t>
            </w:r>
          </w:p>
        </w:tc>
      </w:tr>
      <w:tr w:rsidR="00E606C8" w:rsidRPr="00A018BD" w14:paraId="53EB34DF" w14:textId="77777777" w:rsidTr="00C770D9">
        <w:tc>
          <w:tcPr>
            <w:tcW w:w="743" w:type="dxa"/>
            <w:tcBorders>
              <w:left w:val="single" w:sz="18" w:space="0" w:color="000000"/>
              <w:right w:val="single" w:sz="18" w:space="0" w:color="000000"/>
            </w:tcBorders>
          </w:tcPr>
          <w:p w14:paraId="66A7EFB9"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W</w:t>
            </w:r>
          </w:p>
        </w:tc>
        <w:tc>
          <w:tcPr>
            <w:tcW w:w="393" w:type="dxa"/>
            <w:tcBorders>
              <w:left w:val="single" w:sz="18" w:space="0" w:color="000000"/>
              <w:right w:val="single" w:sz="8" w:space="0" w:color="000000"/>
            </w:tcBorders>
          </w:tcPr>
          <w:p w14:paraId="7E9DBBDA"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0B267455" w14:textId="36B41232"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53A48417" w14:textId="5A690D0C"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696C582B"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7C7F6673"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3E8A3B25"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80BCD89"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7D8EB77"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7CE273F"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AC46EC1"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18" w:space="0" w:color="000000"/>
            </w:tcBorders>
          </w:tcPr>
          <w:p w14:paraId="5CD9DE45"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D30D628"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4594953F"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702E6E1F"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0438C1B"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7A62B090"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371C6C77"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5879D74A" w14:textId="58C22B6C" w:rsidR="0099328A" w:rsidRPr="00B05DD7" w:rsidRDefault="00B05DD7" w:rsidP="00D70311">
            <w:pPr>
              <w:pStyle w:val="NormalWeb"/>
              <w:jc w:val="center"/>
              <w:rPr>
                <w:rFonts w:eastAsia="HGSMinchoE"/>
                <w:color w:val="000000" w:themeColor="text1"/>
                <w:sz w:val="22"/>
                <w:szCs w:val="22"/>
              </w:rPr>
            </w:pPr>
            <w:r>
              <w:rPr>
                <w:rFonts w:eastAsia="HGSMinchoE"/>
                <w:color w:val="000000" w:themeColor="text1"/>
                <w:sz w:val="22"/>
                <w:szCs w:val="22"/>
              </w:rPr>
              <w:t>-0.21</w:t>
            </w:r>
          </w:p>
        </w:tc>
        <w:tc>
          <w:tcPr>
            <w:tcW w:w="810" w:type="dxa"/>
            <w:tcBorders>
              <w:left w:val="single" w:sz="12" w:space="0" w:color="000000" w:themeColor="text1"/>
              <w:right w:val="single" w:sz="18" w:space="0" w:color="000000"/>
            </w:tcBorders>
          </w:tcPr>
          <w:p w14:paraId="5545055A" w14:textId="4EAEA607" w:rsidR="0099328A" w:rsidRPr="00A018BD" w:rsidRDefault="00413743" w:rsidP="00D70311">
            <w:pPr>
              <w:pStyle w:val="NormalWeb"/>
              <w:jc w:val="center"/>
              <w:rPr>
                <w:rFonts w:eastAsia="HGSMinchoE"/>
                <w:color w:val="000000" w:themeColor="text1"/>
              </w:rPr>
            </w:pPr>
            <w:r w:rsidRPr="009339CB">
              <w:rPr>
                <w:rFonts w:eastAsia="HGSMinchoE"/>
                <w:color w:val="A6A6A6" w:themeColor="background1" w:themeShade="A6"/>
                <w:sz w:val="18"/>
                <w:szCs w:val="18"/>
              </w:rPr>
              <w:t>N/A</w:t>
            </w:r>
          </w:p>
        </w:tc>
      </w:tr>
      <w:tr w:rsidR="00E606C8" w:rsidRPr="00A018BD" w14:paraId="71305341" w14:textId="77777777" w:rsidTr="00C770D9">
        <w:tc>
          <w:tcPr>
            <w:tcW w:w="743" w:type="dxa"/>
            <w:tcBorders>
              <w:left w:val="single" w:sz="18" w:space="0" w:color="000000"/>
              <w:right w:val="single" w:sz="18" w:space="0" w:color="000000"/>
            </w:tcBorders>
          </w:tcPr>
          <w:p w14:paraId="01582D6D"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lastRenderedPageBreak/>
              <w:t>X</w:t>
            </w:r>
          </w:p>
        </w:tc>
        <w:tc>
          <w:tcPr>
            <w:tcW w:w="393" w:type="dxa"/>
            <w:tcBorders>
              <w:left w:val="single" w:sz="18" w:space="0" w:color="000000"/>
              <w:right w:val="single" w:sz="8" w:space="0" w:color="000000"/>
            </w:tcBorders>
          </w:tcPr>
          <w:p w14:paraId="353929CC"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ADB9815" w14:textId="352AD378"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2ED35CFB" w14:textId="5D4994BA"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7DA2CD5E"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69AD7FBA"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4009EC72"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7C09E24"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37FA4EC"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2E69D0C"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4238864"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62340C30"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1C47F8F"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6A5E3690"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3B601333"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FCD50AF"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329D3C84"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55276001"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629AEE36" w14:textId="77C6557B" w:rsidR="0099328A" w:rsidRPr="00B05DD7" w:rsidRDefault="00B05DD7" w:rsidP="00D70311">
            <w:pPr>
              <w:pStyle w:val="NormalWeb"/>
              <w:jc w:val="center"/>
              <w:rPr>
                <w:rFonts w:eastAsia="HGSMinchoE"/>
                <w:color w:val="000000" w:themeColor="text1"/>
                <w:sz w:val="22"/>
                <w:szCs w:val="22"/>
              </w:rPr>
            </w:pPr>
            <w:r>
              <w:rPr>
                <w:rFonts w:eastAsia="HGSMinchoE"/>
                <w:color w:val="000000" w:themeColor="text1"/>
                <w:sz w:val="22"/>
                <w:szCs w:val="22"/>
              </w:rPr>
              <w:t>0.50</w:t>
            </w:r>
          </w:p>
        </w:tc>
        <w:tc>
          <w:tcPr>
            <w:tcW w:w="810" w:type="dxa"/>
            <w:tcBorders>
              <w:left w:val="single" w:sz="12" w:space="0" w:color="000000" w:themeColor="text1"/>
              <w:right w:val="single" w:sz="18" w:space="0" w:color="000000"/>
            </w:tcBorders>
          </w:tcPr>
          <w:p w14:paraId="6CB18460" w14:textId="10620C22" w:rsidR="0099328A" w:rsidRPr="00A018BD" w:rsidRDefault="00413743" w:rsidP="00D70311">
            <w:pPr>
              <w:pStyle w:val="NormalWeb"/>
              <w:jc w:val="center"/>
              <w:rPr>
                <w:rFonts w:eastAsia="HGSMinchoE"/>
                <w:color w:val="000000" w:themeColor="text1"/>
              </w:rPr>
            </w:pPr>
            <w:r w:rsidRPr="009339CB">
              <w:rPr>
                <w:rFonts w:eastAsia="HGSMinchoE"/>
                <w:color w:val="A6A6A6" w:themeColor="background1" w:themeShade="A6"/>
                <w:sz w:val="18"/>
                <w:szCs w:val="18"/>
              </w:rPr>
              <w:t>N/A</w:t>
            </w:r>
          </w:p>
        </w:tc>
      </w:tr>
      <w:tr w:rsidR="00E606C8" w:rsidRPr="00A018BD" w14:paraId="0F7C222F" w14:textId="77777777" w:rsidTr="00C770D9">
        <w:tc>
          <w:tcPr>
            <w:tcW w:w="743" w:type="dxa"/>
            <w:tcBorders>
              <w:left w:val="single" w:sz="18" w:space="0" w:color="000000"/>
              <w:right w:val="single" w:sz="18" w:space="0" w:color="000000"/>
            </w:tcBorders>
          </w:tcPr>
          <w:p w14:paraId="65F6D288"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Y</w:t>
            </w:r>
          </w:p>
        </w:tc>
        <w:tc>
          <w:tcPr>
            <w:tcW w:w="393" w:type="dxa"/>
            <w:tcBorders>
              <w:left w:val="single" w:sz="18" w:space="0" w:color="000000"/>
              <w:right w:val="single" w:sz="8" w:space="0" w:color="000000"/>
            </w:tcBorders>
          </w:tcPr>
          <w:p w14:paraId="47A16A53"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4002CA8B" w14:textId="46FF6B20"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8F7973A" w14:textId="056648C8"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60" w:type="dxa"/>
            <w:tcBorders>
              <w:left w:val="single" w:sz="12" w:space="0" w:color="000000" w:themeColor="text1"/>
              <w:right w:val="single" w:sz="2" w:space="0" w:color="AEAAAA" w:themeColor="background2" w:themeShade="BF"/>
            </w:tcBorders>
          </w:tcPr>
          <w:p w14:paraId="5D717485"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648FF419"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01943E80"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F2E58B1"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00D4DE1"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9716BF8"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F47E644"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1459A6B5"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E5D25BA"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667D1E58"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690204A3"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D78C5EC"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6D4DA701"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70CBB03"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1E6F406D" w14:textId="77777777" w:rsidR="0099328A" w:rsidRPr="0099328A" w:rsidRDefault="0099328A" w:rsidP="00D70311">
            <w:pPr>
              <w:pStyle w:val="NormalWeb"/>
              <w:jc w:val="center"/>
              <w:rPr>
                <w:rFonts w:eastAsia="HGSMinchoE"/>
                <w:color w:val="000000" w:themeColor="text1"/>
                <w:sz w:val="22"/>
                <w:szCs w:val="22"/>
              </w:rPr>
            </w:pPr>
            <w:r w:rsidRPr="0099328A">
              <w:rPr>
                <w:rFonts w:eastAsia="HGSMinchoE"/>
                <w:color w:val="000000" w:themeColor="text1"/>
                <w:sz w:val="22"/>
                <w:szCs w:val="22"/>
              </w:rPr>
              <w:t>0.61</w:t>
            </w:r>
          </w:p>
        </w:tc>
        <w:tc>
          <w:tcPr>
            <w:tcW w:w="810" w:type="dxa"/>
            <w:tcBorders>
              <w:left w:val="single" w:sz="12" w:space="0" w:color="000000" w:themeColor="text1"/>
              <w:right w:val="single" w:sz="18" w:space="0" w:color="000000"/>
            </w:tcBorders>
          </w:tcPr>
          <w:p w14:paraId="2D076360"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0EE9EDA4" w14:textId="77777777" w:rsidTr="00C770D9">
        <w:tc>
          <w:tcPr>
            <w:tcW w:w="743" w:type="dxa"/>
            <w:tcBorders>
              <w:left w:val="single" w:sz="18" w:space="0" w:color="000000"/>
              <w:right w:val="single" w:sz="18" w:space="0" w:color="000000"/>
            </w:tcBorders>
          </w:tcPr>
          <w:p w14:paraId="2838236B"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Z</w:t>
            </w:r>
          </w:p>
        </w:tc>
        <w:tc>
          <w:tcPr>
            <w:tcW w:w="393" w:type="dxa"/>
            <w:tcBorders>
              <w:left w:val="single" w:sz="18" w:space="0" w:color="000000"/>
              <w:right w:val="single" w:sz="8" w:space="0" w:color="000000"/>
            </w:tcBorders>
          </w:tcPr>
          <w:p w14:paraId="5A8B3F9D"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7AD34390" w14:textId="4FBD7DDF"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CB37825" w14:textId="4620FE94"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60" w:type="dxa"/>
            <w:tcBorders>
              <w:left w:val="single" w:sz="12" w:space="0" w:color="000000" w:themeColor="text1"/>
              <w:right w:val="single" w:sz="2" w:space="0" w:color="AEAAAA" w:themeColor="background2" w:themeShade="BF"/>
            </w:tcBorders>
          </w:tcPr>
          <w:p w14:paraId="5C14E6BA"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28E44BC2"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593B1150"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A1420F9"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141D46A"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57EA5D2"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6AC55C9"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4C63E5EC"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F7869C6"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397E9F01"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49A6CD8B"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1F2821B8"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61A2499D"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29EEE799"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D37B112" w14:textId="77777777" w:rsidR="0099328A" w:rsidRPr="0099328A" w:rsidRDefault="0099328A" w:rsidP="00D70311">
            <w:pPr>
              <w:pStyle w:val="NormalWeb"/>
              <w:jc w:val="center"/>
              <w:rPr>
                <w:rFonts w:eastAsia="HGSMinchoE"/>
                <w:color w:val="000000" w:themeColor="text1"/>
                <w:sz w:val="22"/>
                <w:szCs w:val="22"/>
              </w:rPr>
            </w:pPr>
            <w:r w:rsidRPr="0099328A">
              <w:rPr>
                <w:rFonts w:eastAsia="HGSMinchoE"/>
                <w:color w:val="000000" w:themeColor="text1"/>
                <w:sz w:val="22"/>
                <w:szCs w:val="22"/>
              </w:rPr>
              <w:t>0.15</w:t>
            </w:r>
          </w:p>
        </w:tc>
        <w:tc>
          <w:tcPr>
            <w:tcW w:w="810" w:type="dxa"/>
            <w:tcBorders>
              <w:left w:val="single" w:sz="12" w:space="0" w:color="000000" w:themeColor="text1"/>
              <w:right w:val="single" w:sz="18" w:space="0" w:color="000000"/>
            </w:tcBorders>
          </w:tcPr>
          <w:p w14:paraId="6C90ED3B"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70FC4207" w14:textId="77777777" w:rsidTr="00C770D9">
        <w:tc>
          <w:tcPr>
            <w:tcW w:w="743" w:type="dxa"/>
            <w:tcBorders>
              <w:left w:val="single" w:sz="18" w:space="0" w:color="000000"/>
              <w:right w:val="single" w:sz="18" w:space="0" w:color="000000"/>
            </w:tcBorders>
          </w:tcPr>
          <w:p w14:paraId="3F4E7423"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AA</w:t>
            </w:r>
          </w:p>
        </w:tc>
        <w:tc>
          <w:tcPr>
            <w:tcW w:w="393" w:type="dxa"/>
            <w:tcBorders>
              <w:left w:val="single" w:sz="18" w:space="0" w:color="000000"/>
              <w:right w:val="single" w:sz="8" w:space="0" w:color="000000"/>
            </w:tcBorders>
          </w:tcPr>
          <w:p w14:paraId="25184559"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7AD17D39" w14:textId="3392A649"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3FCA2819" w14:textId="15D3D650"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49712890"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60" w:type="dxa"/>
            <w:tcBorders>
              <w:left w:val="single" w:sz="2" w:space="0" w:color="AEAAAA" w:themeColor="background2" w:themeShade="BF"/>
              <w:right w:val="single" w:sz="12" w:space="0" w:color="000000" w:themeColor="text1"/>
            </w:tcBorders>
          </w:tcPr>
          <w:p w14:paraId="152E0238"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2117D305"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A0734E5"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184F301"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46B67F3"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77F8F0B"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739F9AEB"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D072860"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26A4C038"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196EF9EA"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51764A1E"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42063F02"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4AC0EF7"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57C6C809" w14:textId="77777777" w:rsidR="0099328A" w:rsidRPr="0099328A" w:rsidRDefault="0099328A" w:rsidP="00D70311">
            <w:pPr>
              <w:pStyle w:val="NormalWeb"/>
              <w:jc w:val="center"/>
              <w:rPr>
                <w:rFonts w:eastAsia="HGSMinchoE"/>
                <w:color w:val="000000" w:themeColor="text1"/>
                <w:sz w:val="22"/>
                <w:szCs w:val="22"/>
              </w:rPr>
            </w:pPr>
            <w:r w:rsidRPr="0099328A">
              <w:rPr>
                <w:rFonts w:eastAsia="HGSMinchoE"/>
                <w:color w:val="000000" w:themeColor="text1"/>
                <w:sz w:val="22"/>
                <w:szCs w:val="22"/>
              </w:rPr>
              <w:t>0.27</w:t>
            </w:r>
          </w:p>
        </w:tc>
        <w:tc>
          <w:tcPr>
            <w:tcW w:w="810" w:type="dxa"/>
            <w:tcBorders>
              <w:left w:val="single" w:sz="12" w:space="0" w:color="000000" w:themeColor="text1"/>
              <w:right w:val="single" w:sz="18" w:space="0" w:color="000000"/>
            </w:tcBorders>
          </w:tcPr>
          <w:p w14:paraId="7FF4E4D8"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5FC98A4E" w14:textId="77777777" w:rsidTr="00C770D9">
        <w:tc>
          <w:tcPr>
            <w:tcW w:w="743" w:type="dxa"/>
            <w:tcBorders>
              <w:left w:val="single" w:sz="18" w:space="0" w:color="000000"/>
              <w:right w:val="single" w:sz="18" w:space="0" w:color="000000"/>
            </w:tcBorders>
          </w:tcPr>
          <w:p w14:paraId="187E07A6"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BB</w:t>
            </w:r>
          </w:p>
        </w:tc>
        <w:tc>
          <w:tcPr>
            <w:tcW w:w="393" w:type="dxa"/>
            <w:tcBorders>
              <w:left w:val="single" w:sz="18" w:space="0" w:color="000000"/>
              <w:right w:val="single" w:sz="8" w:space="0" w:color="000000"/>
            </w:tcBorders>
          </w:tcPr>
          <w:p w14:paraId="1194BDA5"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7BBF4BF1" w14:textId="1C0202EE"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35F81D95" w14:textId="51BDDC75"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0A93B267"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F2FC1A7"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12" w:space="0" w:color="000000" w:themeColor="text1"/>
              <w:right w:val="single" w:sz="2" w:space="0" w:color="AEAAAA" w:themeColor="background2" w:themeShade="BF"/>
            </w:tcBorders>
          </w:tcPr>
          <w:p w14:paraId="46251243"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73A7214"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83725A9"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6AC874E"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3CF9D0C"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1EC88371"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D6754BB"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02A32C5"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7DEA892D"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99D8CD8"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C30F9EF"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DF119E5"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57B3863" w14:textId="14746685" w:rsidR="0099328A" w:rsidRPr="00A018BD" w:rsidRDefault="0099328A" w:rsidP="00D70311">
            <w:pPr>
              <w:pStyle w:val="NormalWeb"/>
              <w:jc w:val="center"/>
              <w:rPr>
                <w:rFonts w:eastAsia="HGSMinchoE"/>
                <w:color w:val="000000" w:themeColor="text1"/>
              </w:rPr>
            </w:pPr>
            <w:r w:rsidRPr="00A018BD">
              <w:rPr>
                <w:rFonts w:eastAsia="HGSMinchoE"/>
                <w:color w:val="000000" w:themeColor="text1"/>
              </w:rPr>
              <w:t>0.4</w:t>
            </w:r>
            <w:r>
              <w:rPr>
                <w:rFonts w:eastAsia="HGSMinchoE"/>
                <w:color w:val="000000" w:themeColor="text1"/>
              </w:rPr>
              <w:t xml:space="preserve">58  </w:t>
            </w:r>
            <w:r w:rsidRPr="00282BE4">
              <w:rPr>
                <w:rFonts w:eastAsia="HGSMinchoE"/>
                <w:color w:val="000000" w:themeColor="text1"/>
                <w:sz w:val="20"/>
                <w:szCs w:val="20"/>
              </w:rPr>
              <w:t>(0.457</w:t>
            </w:r>
            <w:r>
              <w:rPr>
                <w:rFonts w:eastAsia="HGSMinchoE"/>
                <w:color w:val="000000" w:themeColor="text1"/>
                <w:sz w:val="20"/>
                <w:szCs w:val="20"/>
              </w:rPr>
              <w:t xml:space="preserve">, </w:t>
            </w:r>
            <w:r w:rsidRPr="00282BE4">
              <w:rPr>
                <w:rFonts w:eastAsia="HGSMinchoE"/>
                <w:color w:val="000000" w:themeColor="text1"/>
                <w:sz w:val="20"/>
                <w:szCs w:val="20"/>
              </w:rPr>
              <w:t>0.459)</w:t>
            </w:r>
          </w:p>
        </w:tc>
        <w:tc>
          <w:tcPr>
            <w:tcW w:w="810" w:type="dxa"/>
            <w:tcBorders>
              <w:left w:val="single" w:sz="12" w:space="0" w:color="000000" w:themeColor="text1"/>
              <w:right w:val="single" w:sz="18" w:space="0" w:color="000000"/>
            </w:tcBorders>
          </w:tcPr>
          <w:p w14:paraId="232F11C5"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09E6EBE9" w14:textId="77777777" w:rsidTr="00C770D9">
        <w:tc>
          <w:tcPr>
            <w:tcW w:w="743" w:type="dxa"/>
            <w:tcBorders>
              <w:left w:val="single" w:sz="18" w:space="0" w:color="000000"/>
              <w:right w:val="single" w:sz="18" w:space="0" w:color="000000"/>
            </w:tcBorders>
          </w:tcPr>
          <w:p w14:paraId="51CBC713"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CC</w:t>
            </w:r>
          </w:p>
        </w:tc>
        <w:tc>
          <w:tcPr>
            <w:tcW w:w="393" w:type="dxa"/>
            <w:tcBorders>
              <w:left w:val="single" w:sz="18" w:space="0" w:color="000000"/>
              <w:right w:val="single" w:sz="8" w:space="0" w:color="000000"/>
            </w:tcBorders>
          </w:tcPr>
          <w:p w14:paraId="6D50BD91"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1EBACB9E" w14:textId="14373815"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11A0FD98" w14:textId="74D15BC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682D73F4"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32C63946"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798FFFE7"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24593A14"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E15E02B"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8458F5C"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F99B00A"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66032D99"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2F928BD"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4B9CB28D"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557AA789"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5D7A0437"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2D009CD4"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B8D4B9C"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69A43F0" w14:textId="77777777" w:rsidR="0099328A" w:rsidRPr="0099328A" w:rsidRDefault="0099328A" w:rsidP="00D70311">
            <w:pPr>
              <w:pStyle w:val="NormalWeb"/>
              <w:jc w:val="center"/>
              <w:rPr>
                <w:rFonts w:eastAsia="HGSMinchoE"/>
                <w:color w:val="000000" w:themeColor="text1"/>
                <w:sz w:val="22"/>
                <w:szCs w:val="22"/>
              </w:rPr>
            </w:pPr>
            <w:r w:rsidRPr="0099328A">
              <w:rPr>
                <w:rFonts w:eastAsia="HGSMinchoE"/>
                <w:color w:val="000000" w:themeColor="text1"/>
                <w:sz w:val="22"/>
                <w:szCs w:val="22"/>
              </w:rPr>
              <w:t>0.16</w:t>
            </w:r>
          </w:p>
        </w:tc>
        <w:tc>
          <w:tcPr>
            <w:tcW w:w="810" w:type="dxa"/>
            <w:tcBorders>
              <w:left w:val="single" w:sz="12" w:space="0" w:color="000000" w:themeColor="text1"/>
              <w:right w:val="single" w:sz="18" w:space="0" w:color="000000"/>
            </w:tcBorders>
          </w:tcPr>
          <w:p w14:paraId="272D24BB"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30261AB7" w14:textId="77777777" w:rsidTr="00C770D9">
        <w:tc>
          <w:tcPr>
            <w:tcW w:w="743" w:type="dxa"/>
            <w:tcBorders>
              <w:left w:val="single" w:sz="18" w:space="0" w:color="000000"/>
              <w:right w:val="single" w:sz="18" w:space="0" w:color="000000"/>
            </w:tcBorders>
          </w:tcPr>
          <w:p w14:paraId="7AF4F22D"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DD</w:t>
            </w:r>
          </w:p>
        </w:tc>
        <w:tc>
          <w:tcPr>
            <w:tcW w:w="393" w:type="dxa"/>
            <w:tcBorders>
              <w:left w:val="single" w:sz="18" w:space="0" w:color="000000"/>
              <w:right w:val="single" w:sz="8" w:space="0" w:color="000000"/>
            </w:tcBorders>
          </w:tcPr>
          <w:p w14:paraId="2B1C5D6C"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5F7D7462" w14:textId="256F4C61"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21FBB2D1" w14:textId="7F223CA5"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5007C92D"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5BDA79A"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67D39A22"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BCCE65D"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3EAE59B9"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1B4E32D"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37C0E70"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5942B767"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F82C6A7"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070BE584"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6E709B58"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7104671E"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0F4D652"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BCEDB55"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29C13A06" w14:textId="77777777" w:rsidR="0099328A" w:rsidRPr="0099328A" w:rsidRDefault="0099328A" w:rsidP="00D70311">
            <w:pPr>
              <w:pStyle w:val="NormalWeb"/>
              <w:jc w:val="center"/>
              <w:rPr>
                <w:rFonts w:eastAsia="HGSMinchoE"/>
                <w:color w:val="000000" w:themeColor="text1"/>
                <w:sz w:val="22"/>
                <w:szCs w:val="22"/>
              </w:rPr>
            </w:pPr>
            <w:r w:rsidRPr="0099328A">
              <w:rPr>
                <w:rFonts w:eastAsia="HGSMinchoE"/>
                <w:color w:val="000000" w:themeColor="text1"/>
                <w:sz w:val="22"/>
                <w:szCs w:val="22"/>
              </w:rPr>
              <w:t>1.21</w:t>
            </w:r>
          </w:p>
        </w:tc>
        <w:tc>
          <w:tcPr>
            <w:tcW w:w="810" w:type="dxa"/>
            <w:tcBorders>
              <w:left w:val="single" w:sz="12" w:space="0" w:color="000000" w:themeColor="text1"/>
              <w:right w:val="single" w:sz="18" w:space="0" w:color="000000"/>
            </w:tcBorders>
          </w:tcPr>
          <w:p w14:paraId="74DBD277"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7AB3EC78" w14:textId="77777777" w:rsidTr="00C770D9">
        <w:tc>
          <w:tcPr>
            <w:tcW w:w="743" w:type="dxa"/>
            <w:tcBorders>
              <w:left w:val="single" w:sz="18" w:space="0" w:color="000000"/>
              <w:right w:val="single" w:sz="18" w:space="0" w:color="000000"/>
            </w:tcBorders>
          </w:tcPr>
          <w:p w14:paraId="40DB9F25"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EE</w:t>
            </w:r>
          </w:p>
        </w:tc>
        <w:tc>
          <w:tcPr>
            <w:tcW w:w="393" w:type="dxa"/>
            <w:tcBorders>
              <w:left w:val="single" w:sz="18" w:space="0" w:color="000000"/>
              <w:right w:val="single" w:sz="8" w:space="0" w:color="000000"/>
            </w:tcBorders>
          </w:tcPr>
          <w:p w14:paraId="73412C6A"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32DCE894" w14:textId="39D1FB68"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4751EEA" w14:textId="6AE6C9E9"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5C2FD3FE"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31E4A113"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2B041BAA"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7A6005A"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668745C"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4044A3F8"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45343ED"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2961A4FB"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202E868"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649AB299"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1DC2891A"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B12650A"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BBB0C1F"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1CCD2C8"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59BF3479" w14:textId="77777777" w:rsidR="0099328A" w:rsidRPr="0099328A" w:rsidRDefault="0099328A" w:rsidP="00D70311">
            <w:pPr>
              <w:pStyle w:val="NormalWeb"/>
              <w:jc w:val="center"/>
              <w:rPr>
                <w:rFonts w:eastAsia="HGSMinchoE"/>
                <w:color w:val="000000" w:themeColor="text1"/>
                <w:sz w:val="22"/>
                <w:szCs w:val="22"/>
              </w:rPr>
            </w:pPr>
            <w:r w:rsidRPr="0099328A">
              <w:rPr>
                <w:rFonts w:eastAsia="HGSMinchoE"/>
                <w:color w:val="000000" w:themeColor="text1"/>
                <w:sz w:val="22"/>
                <w:szCs w:val="22"/>
              </w:rPr>
              <w:t>0.62</w:t>
            </w:r>
          </w:p>
        </w:tc>
        <w:tc>
          <w:tcPr>
            <w:tcW w:w="810" w:type="dxa"/>
            <w:tcBorders>
              <w:left w:val="single" w:sz="12" w:space="0" w:color="000000" w:themeColor="text1"/>
              <w:right w:val="single" w:sz="18" w:space="0" w:color="000000"/>
            </w:tcBorders>
          </w:tcPr>
          <w:p w14:paraId="174CDC81"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495506BD" w14:textId="77777777" w:rsidTr="00C770D9">
        <w:tc>
          <w:tcPr>
            <w:tcW w:w="743" w:type="dxa"/>
            <w:tcBorders>
              <w:left w:val="single" w:sz="18" w:space="0" w:color="000000"/>
              <w:right w:val="single" w:sz="18" w:space="0" w:color="000000"/>
            </w:tcBorders>
          </w:tcPr>
          <w:p w14:paraId="6383ACDB"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FF</w:t>
            </w:r>
          </w:p>
        </w:tc>
        <w:tc>
          <w:tcPr>
            <w:tcW w:w="393" w:type="dxa"/>
            <w:tcBorders>
              <w:left w:val="single" w:sz="18" w:space="0" w:color="000000"/>
              <w:right w:val="single" w:sz="8" w:space="0" w:color="000000"/>
            </w:tcBorders>
          </w:tcPr>
          <w:p w14:paraId="26A17002"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499EB399" w14:textId="47A69A46"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D8B31BD" w14:textId="5FD35632"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6FFFF3E1"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493BDEDF"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18E1ECA7"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E407BC4"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AD8D169"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AE6A6B9"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2D96F188"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12BCBEA8"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DEAFB1C"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6AB05755"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0A1342F4"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FFC53C6"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2E269132"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89D02D5"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5A826CC9" w14:textId="77777777" w:rsidR="0099328A" w:rsidRPr="0099328A" w:rsidRDefault="0099328A" w:rsidP="00D70311">
            <w:pPr>
              <w:pStyle w:val="NormalWeb"/>
              <w:jc w:val="center"/>
              <w:rPr>
                <w:rFonts w:eastAsia="HGSMinchoE"/>
                <w:color w:val="000000" w:themeColor="text1"/>
                <w:sz w:val="22"/>
                <w:szCs w:val="22"/>
              </w:rPr>
            </w:pPr>
            <w:r w:rsidRPr="0099328A">
              <w:rPr>
                <w:rFonts w:eastAsia="HGSMinchoE"/>
                <w:color w:val="000000" w:themeColor="text1"/>
                <w:sz w:val="22"/>
                <w:szCs w:val="22"/>
              </w:rPr>
              <w:t>0.38</w:t>
            </w:r>
          </w:p>
        </w:tc>
        <w:tc>
          <w:tcPr>
            <w:tcW w:w="810" w:type="dxa"/>
            <w:tcBorders>
              <w:left w:val="single" w:sz="12" w:space="0" w:color="000000" w:themeColor="text1"/>
              <w:right w:val="single" w:sz="18" w:space="0" w:color="000000"/>
            </w:tcBorders>
          </w:tcPr>
          <w:p w14:paraId="589438D4"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58E45113" w14:textId="77777777" w:rsidTr="00C770D9">
        <w:tc>
          <w:tcPr>
            <w:tcW w:w="743" w:type="dxa"/>
            <w:tcBorders>
              <w:left w:val="single" w:sz="18" w:space="0" w:color="000000"/>
              <w:right w:val="single" w:sz="18" w:space="0" w:color="000000"/>
            </w:tcBorders>
          </w:tcPr>
          <w:p w14:paraId="5DF065D0"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GG</w:t>
            </w:r>
          </w:p>
        </w:tc>
        <w:tc>
          <w:tcPr>
            <w:tcW w:w="393" w:type="dxa"/>
            <w:tcBorders>
              <w:left w:val="single" w:sz="18" w:space="0" w:color="000000"/>
              <w:right w:val="single" w:sz="8" w:space="0" w:color="000000"/>
            </w:tcBorders>
          </w:tcPr>
          <w:p w14:paraId="1C7656DC"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4E7B7378" w14:textId="5D7952EF"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A7EBEA4" w14:textId="685CE2F3"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1B6490DE"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7C164EB7"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7ED6B9EA"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EA73488"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F96F5E3"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D63CCF3"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8BA44B2"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18" w:space="0" w:color="000000"/>
            </w:tcBorders>
          </w:tcPr>
          <w:p w14:paraId="3CEA1FE7"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7CD6C671"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5687E1F9"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35F4F04A"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0B310C4"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4096E66D"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812B86A"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0139AC07" w14:textId="77777777" w:rsidR="0099328A" w:rsidRPr="0099328A" w:rsidRDefault="0099328A" w:rsidP="00D70311">
            <w:pPr>
              <w:pStyle w:val="NormalWeb"/>
              <w:jc w:val="center"/>
              <w:rPr>
                <w:rFonts w:eastAsia="HGSMinchoE"/>
                <w:color w:val="000000" w:themeColor="text1"/>
                <w:sz w:val="22"/>
                <w:szCs w:val="22"/>
              </w:rPr>
            </w:pPr>
            <w:r w:rsidRPr="0099328A">
              <w:rPr>
                <w:rFonts w:eastAsia="HGSMinchoE"/>
                <w:color w:val="000000" w:themeColor="text1"/>
                <w:sz w:val="22"/>
                <w:szCs w:val="22"/>
              </w:rPr>
              <w:t>0.51</w:t>
            </w:r>
          </w:p>
        </w:tc>
        <w:tc>
          <w:tcPr>
            <w:tcW w:w="810" w:type="dxa"/>
            <w:tcBorders>
              <w:left w:val="single" w:sz="12" w:space="0" w:color="000000" w:themeColor="text1"/>
              <w:right w:val="single" w:sz="18" w:space="0" w:color="000000"/>
            </w:tcBorders>
          </w:tcPr>
          <w:p w14:paraId="1C894337"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3FC1F2C4" w14:textId="77777777" w:rsidTr="00C770D9">
        <w:tc>
          <w:tcPr>
            <w:tcW w:w="743" w:type="dxa"/>
            <w:tcBorders>
              <w:left w:val="single" w:sz="18" w:space="0" w:color="000000"/>
              <w:right w:val="single" w:sz="18" w:space="0" w:color="000000"/>
            </w:tcBorders>
          </w:tcPr>
          <w:p w14:paraId="4A071ECE"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HH</w:t>
            </w:r>
          </w:p>
        </w:tc>
        <w:tc>
          <w:tcPr>
            <w:tcW w:w="393" w:type="dxa"/>
            <w:tcBorders>
              <w:left w:val="single" w:sz="18" w:space="0" w:color="000000"/>
              <w:right w:val="single" w:sz="8" w:space="0" w:color="000000"/>
            </w:tcBorders>
          </w:tcPr>
          <w:p w14:paraId="016FDDFE"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1BF37B45" w14:textId="126F7D0F"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E359F5A" w14:textId="7109B1B6"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A2F035B"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38A094B9"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03764ECF"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CBA0741"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7B54153"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F97D89B"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F5D88C7"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0255054D"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12B907A2"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5F668F38"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7C913F1E"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B2F51B0"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15DCD71"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69F2F4E"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33E6B993" w14:textId="77777777" w:rsidR="0099328A" w:rsidRPr="0099328A" w:rsidRDefault="0099328A" w:rsidP="00D70311">
            <w:pPr>
              <w:pStyle w:val="NormalWeb"/>
              <w:jc w:val="center"/>
              <w:rPr>
                <w:rFonts w:eastAsia="HGSMinchoE"/>
                <w:color w:val="000000" w:themeColor="text1"/>
                <w:sz w:val="22"/>
                <w:szCs w:val="22"/>
              </w:rPr>
            </w:pPr>
            <w:r w:rsidRPr="0099328A">
              <w:rPr>
                <w:rFonts w:eastAsia="HGSMinchoE"/>
                <w:color w:val="000000" w:themeColor="text1"/>
                <w:sz w:val="22"/>
                <w:szCs w:val="22"/>
              </w:rPr>
              <w:t>0.82</w:t>
            </w:r>
          </w:p>
        </w:tc>
        <w:tc>
          <w:tcPr>
            <w:tcW w:w="810" w:type="dxa"/>
            <w:tcBorders>
              <w:left w:val="single" w:sz="12" w:space="0" w:color="000000" w:themeColor="text1"/>
              <w:right w:val="single" w:sz="18" w:space="0" w:color="000000"/>
            </w:tcBorders>
          </w:tcPr>
          <w:p w14:paraId="356A0802"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4FDBDA07" w14:textId="77777777" w:rsidTr="00C770D9">
        <w:tc>
          <w:tcPr>
            <w:tcW w:w="743" w:type="dxa"/>
            <w:tcBorders>
              <w:left w:val="single" w:sz="18" w:space="0" w:color="000000"/>
              <w:right w:val="single" w:sz="18" w:space="0" w:color="000000"/>
            </w:tcBorders>
          </w:tcPr>
          <w:p w14:paraId="0E8B3255"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II</w:t>
            </w:r>
          </w:p>
        </w:tc>
        <w:tc>
          <w:tcPr>
            <w:tcW w:w="393" w:type="dxa"/>
            <w:tcBorders>
              <w:left w:val="single" w:sz="18" w:space="0" w:color="000000"/>
              <w:right w:val="single" w:sz="8" w:space="0" w:color="000000"/>
            </w:tcBorders>
          </w:tcPr>
          <w:p w14:paraId="3CDB50BF"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59BFBB18" w14:textId="5A1D60F2"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D16944A" w14:textId="66CCCC1F"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6439135"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9266C2E"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3210F6F4"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4FDECB1A"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12283D5"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4283EA0"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6F73519"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34BCEA08"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E6B089A"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7B35D1A9"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5AB938CE"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EC50CC8"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3888153F"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7A3DB64"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4246C6F" w14:textId="77777777" w:rsidR="0099328A" w:rsidRPr="0099328A" w:rsidRDefault="0099328A" w:rsidP="00D70311">
            <w:pPr>
              <w:pStyle w:val="NormalWeb"/>
              <w:jc w:val="center"/>
              <w:rPr>
                <w:rFonts w:eastAsia="HGSMinchoE"/>
                <w:color w:val="000000" w:themeColor="text1"/>
                <w:sz w:val="22"/>
                <w:szCs w:val="22"/>
              </w:rPr>
            </w:pPr>
            <w:r w:rsidRPr="0099328A">
              <w:rPr>
                <w:rFonts w:eastAsia="HGSMinchoE"/>
                <w:color w:val="000000" w:themeColor="text1"/>
                <w:sz w:val="22"/>
                <w:szCs w:val="22"/>
              </w:rPr>
              <w:t>0.26</w:t>
            </w:r>
          </w:p>
        </w:tc>
        <w:tc>
          <w:tcPr>
            <w:tcW w:w="810" w:type="dxa"/>
            <w:tcBorders>
              <w:left w:val="single" w:sz="12" w:space="0" w:color="000000" w:themeColor="text1"/>
              <w:right w:val="single" w:sz="18" w:space="0" w:color="000000"/>
            </w:tcBorders>
          </w:tcPr>
          <w:p w14:paraId="4460C7C0"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7133E7F1" w14:textId="77777777" w:rsidTr="00C770D9">
        <w:tc>
          <w:tcPr>
            <w:tcW w:w="743" w:type="dxa"/>
            <w:tcBorders>
              <w:left w:val="single" w:sz="18" w:space="0" w:color="000000"/>
              <w:right w:val="single" w:sz="18" w:space="0" w:color="000000"/>
            </w:tcBorders>
          </w:tcPr>
          <w:p w14:paraId="4048311C"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JJ</w:t>
            </w:r>
          </w:p>
        </w:tc>
        <w:tc>
          <w:tcPr>
            <w:tcW w:w="393" w:type="dxa"/>
            <w:tcBorders>
              <w:left w:val="single" w:sz="18" w:space="0" w:color="000000"/>
              <w:right w:val="single" w:sz="8" w:space="0" w:color="000000"/>
            </w:tcBorders>
          </w:tcPr>
          <w:p w14:paraId="0DCDC38E"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CA02599" w14:textId="341CFC1B"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2C90CE99" w14:textId="2B796EE6"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4A528BBD"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BC7A86D"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1595447A"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A70BEDC"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7256BCC9"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4955413"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FC7037D"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40DDC128"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647E0FE"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5E8F325C"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368BD534"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2D7F074E"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D4805E3"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4F16CB67"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388604A9" w14:textId="77777777" w:rsidR="0099328A" w:rsidRPr="0099328A" w:rsidRDefault="0099328A" w:rsidP="00D70311">
            <w:pPr>
              <w:pStyle w:val="NormalWeb"/>
              <w:jc w:val="center"/>
              <w:rPr>
                <w:rFonts w:eastAsia="HGSMinchoE"/>
                <w:color w:val="000000" w:themeColor="text1"/>
                <w:sz w:val="22"/>
                <w:szCs w:val="22"/>
              </w:rPr>
            </w:pPr>
            <w:r w:rsidRPr="0099328A">
              <w:rPr>
                <w:rFonts w:eastAsia="HGSMinchoE"/>
                <w:color w:val="000000" w:themeColor="text1"/>
                <w:sz w:val="22"/>
                <w:szCs w:val="22"/>
              </w:rPr>
              <w:t>0.48</w:t>
            </w:r>
          </w:p>
        </w:tc>
        <w:tc>
          <w:tcPr>
            <w:tcW w:w="810" w:type="dxa"/>
            <w:tcBorders>
              <w:left w:val="single" w:sz="12" w:space="0" w:color="000000" w:themeColor="text1"/>
              <w:right w:val="single" w:sz="18" w:space="0" w:color="000000"/>
            </w:tcBorders>
          </w:tcPr>
          <w:p w14:paraId="086DA3DC"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7D6656D9" w14:textId="77777777" w:rsidTr="00C770D9">
        <w:tc>
          <w:tcPr>
            <w:tcW w:w="743" w:type="dxa"/>
            <w:tcBorders>
              <w:left w:val="single" w:sz="18" w:space="0" w:color="000000"/>
              <w:right w:val="single" w:sz="18" w:space="0" w:color="000000"/>
            </w:tcBorders>
          </w:tcPr>
          <w:p w14:paraId="6F55EB27"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KK</w:t>
            </w:r>
          </w:p>
        </w:tc>
        <w:tc>
          <w:tcPr>
            <w:tcW w:w="393" w:type="dxa"/>
            <w:tcBorders>
              <w:left w:val="single" w:sz="18" w:space="0" w:color="000000"/>
              <w:right w:val="single" w:sz="8" w:space="0" w:color="000000"/>
            </w:tcBorders>
          </w:tcPr>
          <w:p w14:paraId="02C52112"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BB09F8F" w14:textId="570069A1"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E2B38DE" w14:textId="56CF59B0"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6B3186AB"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66084F25"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67D1368D"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0269F94"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4C4E13C"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500186EC"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5A1FA8D"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1215E5DE"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D2025AD"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05524840"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40AA7007"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5989FE5"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2B3B0EDA"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3B581F0"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35468544" w14:textId="77777777" w:rsidR="0099328A" w:rsidRPr="0099328A" w:rsidRDefault="0099328A" w:rsidP="00D70311">
            <w:pPr>
              <w:pStyle w:val="NormalWeb"/>
              <w:jc w:val="center"/>
              <w:rPr>
                <w:rFonts w:eastAsia="HGSMinchoE"/>
                <w:color w:val="000000" w:themeColor="text1"/>
                <w:sz w:val="22"/>
                <w:szCs w:val="22"/>
              </w:rPr>
            </w:pPr>
            <w:r w:rsidRPr="0099328A">
              <w:rPr>
                <w:rFonts w:eastAsia="HGSMinchoE"/>
                <w:color w:val="000000" w:themeColor="text1"/>
                <w:sz w:val="22"/>
                <w:szCs w:val="22"/>
              </w:rPr>
              <w:t>0.46</w:t>
            </w:r>
          </w:p>
        </w:tc>
        <w:tc>
          <w:tcPr>
            <w:tcW w:w="810" w:type="dxa"/>
            <w:tcBorders>
              <w:left w:val="single" w:sz="12" w:space="0" w:color="000000" w:themeColor="text1"/>
              <w:right w:val="single" w:sz="18" w:space="0" w:color="000000"/>
            </w:tcBorders>
          </w:tcPr>
          <w:p w14:paraId="6D735A91"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03098B5A" w14:textId="77777777" w:rsidTr="00C770D9">
        <w:tc>
          <w:tcPr>
            <w:tcW w:w="743" w:type="dxa"/>
            <w:tcBorders>
              <w:left w:val="single" w:sz="18" w:space="0" w:color="000000"/>
              <w:right w:val="single" w:sz="18" w:space="0" w:color="000000"/>
            </w:tcBorders>
          </w:tcPr>
          <w:p w14:paraId="5A1EAB81"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LL</w:t>
            </w:r>
          </w:p>
        </w:tc>
        <w:tc>
          <w:tcPr>
            <w:tcW w:w="393" w:type="dxa"/>
            <w:tcBorders>
              <w:left w:val="single" w:sz="18" w:space="0" w:color="000000"/>
              <w:right w:val="single" w:sz="8" w:space="0" w:color="000000"/>
            </w:tcBorders>
          </w:tcPr>
          <w:p w14:paraId="624CC9AA"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23F339C8" w14:textId="45E12CD0"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5A66A9F" w14:textId="71E61CFE"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C555225"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303D1D00"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338E4E62"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561E715"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7EAF688"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C009A72"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5E31D57D"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38D80097"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519B7513"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53E73A09"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68AA46D4"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76C31DE"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3CC1FF58"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96DA9CF"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7F18580A" w14:textId="77777777" w:rsidR="0099328A" w:rsidRPr="0099328A" w:rsidRDefault="0099328A" w:rsidP="00D70311">
            <w:pPr>
              <w:pStyle w:val="NormalWeb"/>
              <w:jc w:val="center"/>
              <w:rPr>
                <w:rFonts w:eastAsia="HGSMinchoE"/>
                <w:color w:val="000000" w:themeColor="text1"/>
                <w:sz w:val="22"/>
                <w:szCs w:val="22"/>
              </w:rPr>
            </w:pPr>
            <w:r w:rsidRPr="0099328A">
              <w:rPr>
                <w:rFonts w:eastAsia="HGSMinchoE"/>
                <w:color w:val="000000" w:themeColor="text1"/>
                <w:sz w:val="22"/>
                <w:szCs w:val="22"/>
              </w:rPr>
              <w:t>0.20</w:t>
            </w:r>
          </w:p>
        </w:tc>
        <w:tc>
          <w:tcPr>
            <w:tcW w:w="810" w:type="dxa"/>
            <w:tcBorders>
              <w:left w:val="single" w:sz="12" w:space="0" w:color="000000" w:themeColor="text1"/>
              <w:right w:val="single" w:sz="18" w:space="0" w:color="000000"/>
            </w:tcBorders>
          </w:tcPr>
          <w:p w14:paraId="63F682EC"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607F3DEA" w14:textId="77777777" w:rsidTr="00C770D9">
        <w:tc>
          <w:tcPr>
            <w:tcW w:w="743" w:type="dxa"/>
            <w:tcBorders>
              <w:left w:val="single" w:sz="18" w:space="0" w:color="000000"/>
              <w:right w:val="single" w:sz="18" w:space="0" w:color="000000"/>
            </w:tcBorders>
          </w:tcPr>
          <w:p w14:paraId="2033B997"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MM</w:t>
            </w:r>
          </w:p>
        </w:tc>
        <w:tc>
          <w:tcPr>
            <w:tcW w:w="393" w:type="dxa"/>
            <w:tcBorders>
              <w:left w:val="single" w:sz="18" w:space="0" w:color="000000"/>
              <w:right w:val="single" w:sz="8" w:space="0" w:color="000000"/>
            </w:tcBorders>
          </w:tcPr>
          <w:p w14:paraId="1E9A2296"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22971679" w14:textId="6A8113E8"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7B638AAE" w14:textId="44FC6AB9"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4CC283A"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17300C05"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2949D237"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0125CE1"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B81CF7F"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E0217F9"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15E8752"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18" w:space="0" w:color="000000"/>
            </w:tcBorders>
          </w:tcPr>
          <w:p w14:paraId="427A22CA"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2957C98"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1BD9AB90"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08976CB6"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34323AD7"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60810D7"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E7ACD8F"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82CF5C3" w14:textId="77777777" w:rsidR="0099328A" w:rsidRPr="0099328A" w:rsidRDefault="0099328A" w:rsidP="00D70311">
            <w:pPr>
              <w:pStyle w:val="NormalWeb"/>
              <w:jc w:val="center"/>
              <w:rPr>
                <w:rFonts w:eastAsia="HGSMinchoE"/>
                <w:color w:val="000000" w:themeColor="text1"/>
                <w:sz w:val="22"/>
                <w:szCs w:val="22"/>
              </w:rPr>
            </w:pPr>
            <w:r w:rsidRPr="0099328A">
              <w:rPr>
                <w:rFonts w:eastAsia="HGSMinchoE"/>
                <w:color w:val="000000" w:themeColor="text1"/>
                <w:sz w:val="22"/>
                <w:szCs w:val="22"/>
              </w:rPr>
              <w:t>-0.10</w:t>
            </w:r>
          </w:p>
        </w:tc>
        <w:tc>
          <w:tcPr>
            <w:tcW w:w="810" w:type="dxa"/>
            <w:tcBorders>
              <w:left w:val="single" w:sz="12" w:space="0" w:color="000000" w:themeColor="text1"/>
              <w:right w:val="single" w:sz="18" w:space="0" w:color="000000"/>
            </w:tcBorders>
          </w:tcPr>
          <w:p w14:paraId="7FDD1BC4"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4FB1CAED" w14:textId="77777777" w:rsidTr="00C770D9">
        <w:tc>
          <w:tcPr>
            <w:tcW w:w="743" w:type="dxa"/>
            <w:tcBorders>
              <w:left w:val="single" w:sz="18" w:space="0" w:color="000000"/>
              <w:bottom w:val="single" w:sz="18" w:space="0" w:color="000000" w:themeColor="text1"/>
              <w:right w:val="single" w:sz="18" w:space="0" w:color="000000"/>
            </w:tcBorders>
          </w:tcPr>
          <w:p w14:paraId="0C7722D6" w14:textId="77777777" w:rsidR="0099328A" w:rsidRPr="0099328A" w:rsidRDefault="0099328A" w:rsidP="00D70311">
            <w:pPr>
              <w:pStyle w:val="NormalWeb"/>
              <w:rPr>
                <w:rFonts w:eastAsia="HGSMinchoE"/>
                <w:color w:val="000000" w:themeColor="text1"/>
                <w:sz w:val="22"/>
                <w:szCs w:val="22"/>
              </w:rPr>
            </w:pPr>
            <w:r w:rsidRPr="0099328A">
              <w:rPr>
                <w:rFonts w:eastAsia="HGSMinchoE"/>
                <w:color w:val="000000" w:themeColor="text1"/>
                <w:sz w:val="22"/>
                <w:szCs w:val="22"/>
              </w:rPr>
              <w:t>NN</w:t>
            </w:r>
          </w:p>
        </w:tc>
        <w:tc>
          <w:tcPr>
            <w:tcW w:w="393" w:type="dxa"/>
            <w:tcBorders>
              <w:left w:val="single" w:sz="18" w:space="0" w:color="000000"/>
              <w:bottom w:val="single" w:sz="18" w:space="0" w:color="000000" w:themeColor="text1"/>
              <w:right w:val="single" w:sz="8" w:space="0" w:color="000000"/>
            </w:tcBorders>
          </w:tcPr>
          <w:p w14:paraId="268E9A0F" w14:textId="77777777" w:rsidR="0099328A" w:rsidRPr="0099328A" w:rsidRDefault="0099328A" w:rsidP="00D70311">
            <w:pPr>
              <w:pStyle w:val="NormalWeb"/>
              <w:rPr>
                <w:rFonts w:ascii="Arial" w:eastAsia="HGSMinchoE" w:hAnsi="Arial" w:cs="Arial"/>
                <w:color w:val="000000" w:themeColor="text1"/>
                <w:sz w:val="22"/>
                <w:szCs w:val="22"/>
              </w:rPr>
            </w:pPr>
          </w:p>
        </w:tc>
        <w:tc>
          <w:tcPr>
            <w:tcW w:w="394" w:type="dxa"/>
            <w:tcBorders>
              <w:left w:val="single" w:sz="8" w:space="0" w:color="000000"/>
              <w:bottom w:val="single" w:sz="18" w:space="0" w:color="000000" w:themeColor="text1"/>
              <w:right w:val="single" w:sz="18" w:space="0" w:color="000000"/>
            </w:tcBorders>
          </w:tcPr>
          <w:p w14:paraId="282BCB38" w14:textId="74E59E25" w:rsidR="0099328A" w:rsidRPr="0099328A" w:rsidRDefault="00E606C8" w:rsidP="00D70311">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bottom w:val="single" w:sz="18" w:space="0" w:color="000000" w:themeColor="text1"/>
              <w:right w:val="single" w:sz="12" w:space="0" w:color="000000" w:themeColor="text1"/>
            </w:tcBorders>
          </w:tcPr>
          <w:p w14:paraId="518023A3" w14:textId="1945DC94"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12" w:space="0" w:color="000000" w:themeColor="text1"/>
              <w:bottom w:val="single" w:sz="18" w:space="0" w:color="000000" w:themeColor="text1"/>
              <w:right w:val="single" w:sz="2" w:space="0" w:color="AEAAAA" w:themeColor="background2" w:themeShade="BF"/>
            </w:tcBorders>
          </w:tcPr>
          <w:p w14:paraId="3BE41163" w14:textId="77777777" w:rsidR="0099328A" w:rsidRPr="0099328A" w:rsidRDefault="0099328A" w:rsidP="00D70311">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bottom w:val="single" w:sz="18" w:space="0" w:color="000000" w:themeColor="text1"/>
              <w:right w:val="single" w:sz="12" w:space="0" w:color="000000" w:themeColor="text1"/>
            </w:tcBorders>
          </w:tcPr>
          <w:p w14:paraId="377BCF64"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12" w:space="0" w:color="000000" w:themeColor="text1"/>
              <w:bottom w:val="single" w:sz="18" w:space="0" w:color="000000" w:themeColor="text1"/>
              <w:right w:val="single" w:sz="2" w:space="0" w:color="AEAAAA" w:themeColor="background2" w:themeShade="BF"/>
            </w:tcBorders>
          </w:tcPr>
          <w:p w14:paraId="23D013A9"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bottom w:val="single" w:sz="18" w:space="0" w:color="000000" w:themeColor="text1"/>
              <w:right w:val="single" w:sz="2" w:space="0" w:color="AEAAAA" w:themeColor="background2" w:themeShade="BF"/>
            </w:tcBorders>
          </w:tcPr>
          <w:p w14:paraId="008EF631"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bottom w:val="single" w:sz="18" w:space="0" w:color="000000" w:themeColor="text1"/>
              <w:right w:val="single" w:sz="2" w:space="0" w:color="AEAAAA" w:themeColor="background2" w:themeShade="BF"/>
            </w:tcBorders>
          </w:tcPr>
          <w:p w14:paraId="07876755"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bottom w:val="single" w:sz="18" w:space="0" w:color="000000" w:themeColor="text1"/>
              <w:right w:val="single" w:sz="2" w:space="0" w:color="AEAAAA" w:themeColor="background2" w:themeShade="BF"/>
            </w:tcBorders>
          </w:tcPr>
          <w:p w14:paraId="7093DDD3"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bottom w:val="single" w:sz="18" w:space="0" w:color="000000" w:themeColor="text1"/>
              <w:right w:val="single" w:sz="2" w:space="0" w:color="AEAAAA" w:themeColor="background2" w:themeShade="BF"/>
            </w:tcBorders>
          </w:tcPr>
          <w:p w14:paraId="73B1EAF6" w14:textId="77777777" w:rsidR="0099328A" w:rsidRPr="0099328A" w:rsidRDefault="0099328A" w:rsidP="00D70311">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bottom w:val="single" w:sz="18" w:space="0" w:color="000000" w:themeColor="text1"/>
              <w:right w:val="single" w:sz="18" w:space="0" w:color="000000"/>
            </w:tcBorders>
          </w:tcPr>
          <w:p w14:paraId="0B8FD8FB"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bottom w:val="single" w:sz="18" w:space="0" w:color="000000" w:themeColor="text1"/>
              <w:right w:val="single" w:sz="12" w:space="0" w:color="000000" w:themeColor="text1"/>
            </w:tcBorders>
          </w:tcPr>
          <w:p w14:paraId="2883C12B"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bottom w:val="single" w:sz="18" w:space="0" w:color="000000" w:themeColor="text1"/>
              <w:right w:val="single" w:sz="2" w:space="0" w:color="AEAAAA" w:themeColor="background2" w:themeShade="BF"/>
            </w:tcBorders>
          </w:tcPr>
          <w:p w14:paraId="619659FF"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bottom w:val="single" w:sz="18" w:space="0" w:color="000000" w:themeColor="text1"/>
              <w:right w:val="single" w:sz="18" w:space="0" w:color="000000"/>
            </w:tcBorders>
          </w:tcPr>
          <w:p w14:paraId="6007817F" w14:textId="77777777" w:rsidR="0099328A" w:rsidRPr="0099328A" w:rsidRDefault="0099328A" w:rsidP="00D70311">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bottom w:val="single" w:sz="18" w:space="0" w:color="000000" w:themeColor="text1"/>
              <w:right w:val="single" w:sz="12" w:space="0" w:color="000000" w:themeColor="text1"/>
            </w:tcBorders>
          </w:tcPr>
          <w:p w14:paraId="1AFFDAA0"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bottom w:val="single" w:sz="18" w:space="0" w:color="000000" w:themeColor="text1"/>
              <w:right w:val="single" w:sz="18" w:space="0" w:color="000000"/>
            </w:tcBorders>
          </w:tcPr>
          <w:p w14:paraId="6472FEC5" w14:textId="77777777" w:rsidR="0099328A" w:rsidRPr="0099328A" w:rsidRDefault="0099328A" w:rsidP="00D70311">
            <w:pPr>
              <w:pStyle w:val="NormalWeb"/>
              <w:rPr>
                <w:rFonts w:ascii="Arial" w:eastAsia="HGSMinchoE" w:hAnsi="Arial" w:cs="Arial"/>
                <w:color w:val="000000" w:themeColor="text1"/>
                <w:sz w:val="22"/>
                <w:szCs w:val="22"/>
              </w:rPr>
            </w:pPr>
          </w:p>
        </w:tc>
        <w:tc>
          <w:tcPr>
            <w:tcW w:w="450" w:type="dxa"/>
            <w:tcBorders>
              <w:left w:val="single" w:sz="12" w:space="0" w:color="000000" w:themeColor="text1"/>
              <w:bottom w:val="single" w:sz="18" w:space="0" w:color="000000" w:themeColor="text1"/>
              <w:right w:val="single" w:sz="18" w:space="0" w:color="000000"/>
            </w:tcBorders>
          </w:tcPr>
          <w:p w14:paraId="2AA4B2D2" w14:textId="77777777" w:rsidR="0099328A" w:rsidRPr="0099328A" w:rsidRDefault="0099328A" w:rsidP="00D70311">
            <w:pPr>
              <w:pStyle w:val="NormalWeb"/>
              <w:rPr>
                <w:rFonts w:ascii="Arial" w:eastAsia="HGSMinchoE" w:hAnsi="Arial" w:cs="Arial"/>
                <w:color w:val="000000" w:themeColor="text1"/>
                <w:sz w:val="22"/>
                <w:szCs w:val="22"/>
              </w:rPr>
            </w:pPr>
          </w:p>
        </w:tc>
        <w:tc>
          <w:tcPr>
            <w:tcW w:w="1350" w:type="dxa"/>
            <w:tcBorders>
              <w:left w:val="single" w:sz="12" w:space="0" w:color="000000" w:themeColor="text1"/>
              <w:bottom w:val="single" w:sz="18" w:space="0" w:color="000000" w:themeColor="text1"/>
              <w:right w:val="single" w:sz="18" w:space="0" w:color="000000"/>
            </w:tcBorders>
          </w:tcPr>
          <w:p w14:paraId="0B6CE14F" w14:textId="77777777" w:rsidR="0099328A" w:rsidRPr="0099328A" w:rsidRDefault="0099328A" w:rsidP="00D70311">
            <w:pPr>
              <w:pStyle w:val="NormalWeb"/>
              <w:jc w:val="center"/>
              <w:rPr>
                <w:rFonts w:eastAsia="HGSMinchoE"/>
                <w:color w:val="000000" w:themeColor="text1"/>
                <w:sz w:val="22"/>
                <w:szCs w:val="22"/>
              </w:rPr>
            </w:pPr>
            <w:r w:rsidRPr="0099328A">
              <w:rPr>
                <w:rFonts w:eastAsia="HGSMinchoE"/>
                <w:color w:val="000000" w:themeColor="text1"/>
                <w:sz w:val="22"/>
                <w:szCs w:val="22"/>
              </w:rPr>
              <w:t>-0.19</w:t>
            </w:r>
          </w:p>
        </w:tc>
        <w:tc>
          <w:tcPr>
            <w:tcW w:w="810" w:type="dxa"/>
            <w:tcBorders>
              <w:left w:val="single" w:sz="12" w:space="0" w:color="000000" w:themeColor="text1"/>
              <w:bottom w:val="single" w:sz="18" w:space="0" w:color="000000" w:themeColor="text1"/>
              <w:right w:val="single" w:sz="18" w:space="0" w:color="000000"/>
            </w:tcBorders>
          </w:tcPr>
          <w:p w14:paraId="6B0C3DF5" w14:textId="77777777" w:rsidR="0099328A" w:rsidRPr="009339CB" w:rsidRDefault="0099328A" w:rsidP="00D70311">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bl>
    <w:p w14:paraId="0CFCA904" w14:textId="4F9B09AE" w:rsidR="00F03FD4" w:rsidRDefault="00F03FD4" w:rsidP="001B7CA0">
      <w:pPr>
        <w:pStyle w:val="NormalWeb"/>
        <w:spacing w:line="480" w:lineRule="auto"/>
        <w:contextualSpacing/>
        <w:rPr>
          <w:color w:val="000000" w:themeColor="text1"/>
        </w:rPr>
      </w:pPr>
      <w:r>
        <w:rPr>
          <w:color w:val="000000" w:themeColor="text1"/>
        </w:rPr>
        <w:tab/>
        <w:t xml:space="preserve">The IPM with one state variable corresponding to continuous plant size (IPM “OO”) </w:t>
      </w:r>
      <w:r w:rsidR="00F3536A">
        <w:rPr>
          <w:color w:val="000000" w:themeColor="text1"/>
        </w:rPr>
        <w:t>used</w:t>
      </w:r>
      <w:r>
        <w:rPr>
          <w:color w:val="000000" w:themeColor="text1"/>
        </w:rPr>
        <w:t xml:space="preserve"> a kernel </w:t>
      </w:r>
      <w:r w:rsidR="00F3536A">
        <w:rPr>
          <w:color w:val="000000" w:themeColor="text1"/>
        </w:rPr>
        <w:t>structure where the continuous, above-ground population state (</w:t>
      </w:r>
      <w:r w:rsidR="00F3536A" w:rsidRPr="00A018BD">
        <w:rPr>
          <w:color w:val="000000" w:themeColor="text1"/>
        </w:rPr>
        <w:t>(</w:t>
      </w:r>
      <w:r w:rsidR="00F3536A" w:rsidRPr="00A018BD">
        <w:rPr>
          <w:i/>
          <w:iCs/>
          <w:color w:val="000000" w:themeColor="text1"/>
        </w:rPr>
        <w:t>n(z’, t+</w:t>
      </w:r>
      <w:r w:rsidR="00F3536A" w:rsidRPr="00A018BD">
        <w:rPr>
          <w:color w:val="000000" w:themeColor="text1"/>
        </w:rPr>
        <w:t>1</w:t>
      </w:r>
      <w:r w:rsidR="00F3536A" w:rsidRPr="00A018BD">
        <w:rPr>
          <w:i/>
          <w:iCs/>
          <w:color w:val="000000" w:themeColor="text1"/>
        </w:rPr>
        <w:t>)</w:t>
      </w:r>
      <w:r w:rsidR="00F3536A" w:rsidRPr="00A018BD">
        <w:rPr>
          <w:color w:val="000000" w:themeColor="text1"/>
        </w:rPr>
        <w:t xml:space="preserve">) </w:t>
      </w:r>
      <w:r w:rsidR="00F3536A">
        <w:rPr>
          <w:color w:val="000000" w:themeColor="text1"/>
        </w:rPr>
        <w:t xml:space="preserve">at time </w:t>
      </w:r>
      <w:r w:rsidR="00F3536A">
        <w:rPr>
          <w:i/>
          <w:iCs/>
          <w:color w:val="000000" w:themeColor="text1"/>
        </w:rPr>
        <w:t>t</w:t>
      </w:r>
      <w:r w:rsidR="00F3536A">
        <w:rPr>
          <w:color w:val="000000" w:themeColor="text1"/>
        </w:rPr>
        <w:t xml:space="preserve">+1 was </w:t>
      </w:r>
      <w:r w:rsidRPr="00F3536A">
        <w:rPr>
          <w:color w:val="000000" w:themeColor="text1"/>
        </w:rPr>
        <w:t>described</w:t>
      </w:r>
      <w:r>
        <w:rPr>
          <w:color w:val="000000" w:themeColor="text1"/>
        </w:rPr>
        <w:t xml:space="preserve"> by the following equation: </w:t>
      </w:r>
    </w:p>
    <w:p w14:paraId="393E0F13" w14:textId="3AD1CE6B" w:rsidR="00F03FD4" w:rsidRDefault="004B6933" w:rsidP="001B7CA0">
      <w:pPr>
        <w:pStyle w:val="NormalWeb"/>
        <w:spacing w:line="480" w:lineRule="auto"/>
        <w:contextualSpacing/>
        <w:rPr>
          <w:color w:val="000000" w:themeColor="text1"/>
        </w:rPr>
      </w:pPr>
      <m:oMathPara>
        <m:oMath>
          <m:r>
            <w:rPr>
              <w:rFonts w:ascii="Cambria Math" w:hAnsi="Cambria Math"/>
              <w:color w:val="000000" w:themeColor="text1"/>
              <w:sz w:val="22"/>
              <w:szCs w:val="22"/>
              <w:lang w:val="x-none"/>
            </w:rPr>
            <m:t>n</m:t>
          </m:r>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t</m:t>
              </m:r>
              <m:r>
                <m:rPr>
                  <m:sty m:val="p"/>
                </m:rPr>
                <w:rPr>
                  <w:rFonts w:ascii="Cambria Math" w:hAnsi="Cambria Math"/>
                  <w:color w:val="000000" w:themeColor="text1"/>
                  <w:sz w:val="22"/>
                  <w:szCs w:val="22"/>
                  <w:lang w:val="x-none"/>
                </w:rPr>
                <m:t>+1</m:t>
              </m:r>
            </m:e>
          </m:d>
          <m:r>
            <m:rPr>
              <m:sty m:val="p"/>
            </m:rPr>
            <w:rPr>
              <w:rFonts w:ascii="Cambria Math" w:hAnsi="Cambria Math"/>
              <w:color w:val="000000" w:themeColor="text1"/>
              <w:sz w:val="22"/>
              <w:szCs w:val="22"/>
              <w:lang w:val="x-none"/>
            </w:rPr>
            <m:t>=</m:t>
          </m:r>
          <m:nary>
            <m:naryPr>
              <m:limLoc m:val="subSup"/>
              <m:ctrlPr>
                <w:rPr>
                  <w:rFonts w:ascii="Cambria Math" w:hAnsi="Cambria Math"/>
                  <w:color w:val="000000" w:themeColor="text1"/>
                  <w:sz w:val="22"/>
                  <w:szCs w:val="22"/>
                  <w:lang w:val="x-none"/>
                </w:rPr>
              </m:ctrlPr>
            </m:naryPr>
            <m:sub>
              <m:r>
                <w:rPr>
                  <w:rFonts w:ascii="Cambria Math" w:hAnsi="Cambria Math"/>
                  <w:color w:val="000000" w:themeColor="text1"/>
                  <w:sz w:val="22"/>
                  <w:szCs w:val="22"/>
                  <w:lang w:val="x-none"/>
                </w:rPr>
                <m:t>L</m:t>
              </m:r>
            </m:sub>
            <m:sup>
              <m:r>
                <w:rPr>
                  <w:rFonts w:ascii="Cambria Math" w:hAnsi="Cambria Math"/>
                  <w:color w:val="000000" w:themeColor="text1"/>
                  <w:sz w:val="22"/>
                  <w:szCs w:val="22"/>
                  <w:lang w:val="x-none"/>
                </w:rPr>
                <m:t>U</m:t>
              </m:r>
            </m:sup>
            <m:e>
              <m:d>
                <m:dPr>
                  <m:ctrlPr>
                    <w:rPr>
                      <w:rFonts w:ascii="Cambria Math" w:hAnsi="Cambria Math"/>
                      <w:color w:val="000000" w:themeColor="text1"/>
                      <w:sz w:val="22"/>
                      <w:szCs w:val="22"/>
                      <w:lang w:val="x-none"/>
                    </w:rPr>
                  </m:ctrlPr>
                </m:dPr>
                <m:e>
                  <m:r>
                    <m:rPr>
                      <m:sty m:val="p"/>
                    </m:rPr>
                    <w:rPr>
                      <w:rFonts w:ascii="Cambria Math" w:hAnsi="Cambria Math"/>
                      <w:color w:val="000000" w:themeColor="text1"/>
                      <w:sz w:val="22"/>
                      <w:szCs w:val="22"/>
                      <w:lang w:val="x-none"/>
                    </w:rPr>
                    <m:t>1-</m:t>
                  </m:r>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P</m:t>
                      </m:r>
                    </m:e>
                    <m:sub>
                      <m:r>
                        <w:rPr>
                          <w:rFonts w:ascii="Cambria Math" w:hAnsi="Cambria Math"/>
                          <w:color w:val="000000" w:themeColor="text1"/>
                          <w:sz w:val="22"/>
                          <w:szCs w:val="22"/>
                          <w:lang w:val="x-none"/>
                        </w:rPr>
                        <m:t>b</m:t>
                      </m:r>
                    </m:sub>
                  </m:sSub>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s</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m:rPr>
                  <m:sty m:val="p"/>
                </m:rPr>
                <w:rPr>
                  <w:rFonts w:ascii="Cambria Math" w:hAnsi="Cambria Math"/>
                  <w:color w:val="000000" w:themeColor="text1"/>
                  <w:sz w:val="22"/>
                  <w:szCs w:val="22"/>
                  <w:lang w:val="x-none"/>
                </w:rPr>
                <m:t> G</m:t>
              </m:r>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z</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n</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t</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dz</m:t>
              </m:r>
            </m:e>
          </m:nary>
          <m:r>
            <m:rPr>
              <m:sty m:val="p"/>
            </m:rPr>
            <w:rPr>
              <w:rFonts w:ascii="Cambria Math" w:hAnsi="Cambria Math"/>
              <w:color w:val="000000" w:themeColor="text1"/>
              <w:sz w:val="22"/>
              <w:szCs w:val="22"/>
              <w:lang w:val="x-none"/>
            </w:rPr>
            <m:t xml:space="preserve">              + </m:t>
          </m:r>
          <m:r>
            <w:rPr>
              <w:rFonts w:ascii="Cambria Math" w:hAnsi="Cambria Math"/>
              <w:color w:val="000000" w:themeColor="text1"/>
              <w:sz w:val="22"/>
              <w:szCs w:val="22"/>
              <w:lang w:val="x-none"/>
            </w:rPr>
            <m:t>pEstab</m:t>
          </m:r>
          <m:nary>
            <m:naryPr>
              <m:limLoc m:val="subSup"/>
              <m:ctrlPr>
                <w:rPr>
                  <w:rFonts w:ascii="Cambria Math" w:hAnsi="Cambria Math"/>
                  <w:color w:val="000000" w:themeColor="text1"/>
                  <w:sz w:val="22"/>
                  <w:szCs w:val="22"/>
                  <w:lang w:val="x-none"/>
                </w:rPr>
              </m:ctrlPr>
            </m:naryPr>
            <m:sub>
              <m:r>
                <w:rPr>
                  <w:rFonts w:ascii="Cambria Math" w:hAnsi="Cambria Math"/>
                  <w:color w:val="000000" w:themeColor="text1"/>
                  <w:sz w:val="22"/>
                  <w:szCs w:val="22"/>
                  <w:lang w:val="x-none"/>
                </w:rPr>
                <m:t>L</m:t>
              </m:r>
            </m:sub>
            <m:sup>
              <m:r>
                <w:rPr>
                  <w:rFonts w:ascii="Cambria Math" w:hAnsi="Cambria Math"/>
                  <w:color w:val="000000" w:themeColor="text1"/>
                  <w:sz w:val="22"/>
                  <w:szCs w:val="22"/>
                  <w:lang w:val="x-none"/>
                </w:rPr>
                <m:t>U</m:t>
              </m:r>
            </m:sup>
            <m:e>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P</m:t>
                  </m:r>
                </m:e>
                <m:sub>
                  <m:r>
                    <w:rPr>
                      <w:rFonts w:ascii="Cambria Math" w:hAnsi="Cambria Math"/>
                      <w:color w:val="000000" w:themeColor="text1"/>
                      <w:sz w:val="22"/>
                      <w:szCs w:val="22"/>
                      <w:lang w:val="x-none"/>
                    </w:rPr>
                    <m:t>b</m:t>
                  </m:r>
                </m:sub>
              </m:sSub>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w:rPr>
                  <w:rFonts w:ascii="Cambria Math" w:hAnsi="Cambria Math"/>
                  <w:color w:val="000000" w:themeColor="text1"/>
                  <w:sz w:val="22"/>
                  <w:szCs w:val="22"/>
                  <w:lang w:val="x-none"/>
                </w:rPr>
                <m:t xml:space="preserve"> b</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w:rPr>
                  <w:rFonts w:ascii="Cambria Math" w:hAnsi="Cambria Math"/>
                  <w:color w:val="000000" w:themeColor="text1"/>
                  <w:sz w:val="22"/>
                  <w:szCs w:val="22"/>
                  <w:lang w:val="x-none"/>
                </w:rPr>
                <m:t xml:space="preserve"> </m:t>
              </m:r>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c</m:t>
                  </m:r>
                </m:e>
                <m:sub>
                  <m:r>
                    <w:rPr>
                      <w:rFonts w:ascii="Cambria Math" w:hAnsi="Cambria Math"/>
                      <w:color w:val="000000" w:themeColor="text1"/>
                      <w:sz w:val="22"/>
                      <w:szCs w:val="22"/>
                      <w:lang w:val="x-none"/>
                    </w:rPr>
                    <m:t>o</m:t>
                  </m:r>
                </m:sub>
              </m:sSub>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m:rPr>
                          <m:sty m:val="p"/>
                        </m:rP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n</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t</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dz</m:t>
              </m:r>
            </m:e>
          </m:nary>
          <m:r>
            <m:rPr>
              <m:sty m:val="p"/>
            </m:rPr>
            <w:rPr>
              <w:rFonts w:ascii="Cambria Math" w:hAnsi="Cambria Math"/>
              <w:color w:val="000000" w:themeColor="text1"/>
              <w:sz w:val="22"/>
              <w:szCs w:val="22"/>
              <w:lang w:val="x-none"/>
            </w:rPr>
            <m:t xml:space="preserve">     </m:t>
          </m:r>
          <m:r>
            <m:rPr>
              <m:sty m:val="b"/>
            </m:rPr>
            <w:rPr>
              <w:rFonts w:ascii="Cambria Math" w:hAnsi="Cambria Math"/>
              <w:color w:val="000000" w:themeColor="text1"/>
              <w:sz w:val="22"/>
              <w:szCs w:val="22"/>
              <w:lang w:val="x-none"/>
            </w:rPr>
            <m:t>eqn 1</m:t>
          </m:r>
        </m:oMath>
      </m:oMathPara>
    </w:p>
    <w:p w14:paraId="60EE904B" w14:textId="0E77722B" w:rsidR="001B7CA0" w:rsidRPr="00A018BD" w:rsidRDefault="00F13F46" w:rsidP="001B7CA0">
      <w:pPr>
        <w:pStyle w:val="NormalWeb"/>
        <w:spacing w:line="480" w:lineRule="auto"/>
        <w:contextualSpacing/>
        <w:rPr>
          <w:color w:val="000000" w:themeColor="text1"/>
        </w:rPr>
      </w:pPr>
      <w:r w:rsidRPr="00A018BD">
        <w:rPr>
          <w:color w:val="000000" w:themeColor="text1"/>
        </w:rPr>
        <w:t xml:space="preserve">All of the IPMs </w:t>
      </w:r>
      <w:r w:rsidR="00F03FD4">
        <w:rPr>
          <w:color w:val="000000" w:themeColor="text1"/>
        </w:rPr>
        <w:t xml:space="preserve">with two population states </w:t>
      </w:r>
      <w:r w:rsidRPr="00A018BD">
        <w:rPr>
          <w:color w:val="000000" w:themeColor="text1"/>
        </w:rPr>
        <w:t xml:space="preserve">used the same </w:t>
      </w:r>
      <w:r w:rsidR="00423007" w:rsidRPr="00A018BD">
        <w:rPr>
          <w:color w:val="000000" w:themeColor="text1"/>
        </w:rPr>
        <w:t xml:space="preserve">kernel structure, where </w:t>
      </w:r>
      <w:r w:rsidR="005E0051" w:rsidRPr="00A018BD">
        <w:rPr>
          <w:color w:val="000000" w:themeColor="text1"/>
        </w:rPr>
        <w:t xml:space="preserve">the continuous, above-ground </w:t>
      </w:r>
      <w:r w:rsidR="00423007" w:rsidRPr="00A018BD">
        <w:rPr>
          <w:color w:val="000000" w:themeColor="text1"/>
        </w:rPr>
        <w:t xml:space="preserve">population </w:t>
      </w:r>
      <w:r w:rsidR="00E16F69">
        <w:rPr>
          <w:color w:val="000000" w:themeColor="text1"/>
        </w:rPr>
        <w:t>state</w:t>
      </w:r>
      <w:r w:rsidR="005E0051" w:rsidRPr="00A018BD">
        <w:rPr>
          <w:color w:val="000000" w:themeColor="text1"/>
        </w:rPr>
        <w:t xml:space="preserve"> (</w:t>
      </w:r>
      <w:r w:rsidR="005E0051" w:rsidRPr="00A018BD">
        <w:rPr>
          <w:i/>
          <w:iCs/>
          <w:color w:val="000000" w:themeColor="text1"/>
        </w:rPr>
        <w:t>n(z’, t+</w:t>
      </w:r>
      <w:r w:rsidR="005E0051" w:rsidRPr="00A018BD">
        <w:rPr>
          <w:color w:val="000000" w:themeColor="text1"/>
        </w:rPr>
        <w:t>1</w:t>
      </w:r>
      <w:r w:rsidR="005E0051" w:rsidRPr="00A018BD">
        <w:rPr>
          <w:i/>
          <w:iCs/>
          <w:color w:val="000000" w:themeColor="text1"/>
        </w:rPr>
        <w:t>)</w:t>
      </w:r>
      <w:r w:rsidR="005E0051" w:rsidRPr="00A018BD">
        <w:rPr>
          <w:color w:val="000000" w:themeColor="text1"/>
        </w:rPr>
        <w:t xml:space="preserve">) and the seedbank </w:t>
      </w:r>
      <w:r w:rsidR="00E16F69">
        <w:rPr>
          <w:color w:val="000000" w:themeColor="text1"/>
        </w:rPr>
        <w:t xml:space="preserve">state </w:t>
      </w:r>
      <w:r w:rsidR="005E0051" w:rsidRPr="00A018BD">
        <w:rPr>
          <w:color w:val="000000" w:themeColor="text1"/>
        </w:rPr>
        <w:t>(</w:t>
      </w:r>
      <w:r w:rsidR="005E0051" w:rsidRPr="00A018BD">
        <w:rPr>
          <w:i/>
          <w:iCs/>
          <w:color w:val="000000" w:themeColor="text1"/>
        </w:rPr>
        <w:t>B(t+</w:t>
      </w:r>
      <w:r w:rsidR="005E0051" w:rsidRPr="00A018BD">
        <w:rPr>
          <w:color w:val="000000" w:themeColor="text1"/>
        </w:rPr>
        <w:t>1</w:t>
      </w:r>
      <w:r w:rsidR="005E0051" w:rsidRPr="00A018BD">
        <w:rPr>
          <w:i/>
          <w:iCs/>
          <w:color w:val="000000" w:themeColor="text1"/>
        </w:rPr>
        <w:t>)</w:t>
      </w:r>
      <w:r w:rsidR="005E0051" w:rsidRPr="00A018BD">
        <w:rPr>
          <w:color w:val="000000" w:themeColor="text1"/>
        </w:rPr>
        <w:t xml:space="preserve">) at time </w:t>
      </w:r>
      <w:r w:rsidR="005E0051" w:rsidRPr="00A018BD">
        <w:rPr>
          <w:i/>
          <w:iCs/>
          <w:color w:val="000000" w:themeColor="text1"/>
        </w:rPr>
        <w:t>t+</w:t>
      </w:r>
      <w:r w:rsidR="005E0051" w:rsidRPr="00A018BD">
        <w:rPr>
          <w:color w:val="000000" w:themeColor="text1"/>
        </w:rPr>
        <w:t>1</w:t>
      </w:r>
      <w:r w:rsidR="005E0051" w:rsidRPr="00A018BD">
        <w:rPr>
          <w:i/>
          <w:iCs/>
          <w:color w:val="000000" w:themeColor="text1"/>
        </w:rPr>
        <w:t xml:space="preserve"> </w:t>
      </w:r>
      <w:r w:rsidR="00782234" w:rsidRPr="00A018BD">
        <w:rPr>
          <w:color w:val="000000" w:themeColor="text1"/>
        </w:rPr>
        <w:t>were</w:t>
      </w:r>
      <w:r w:rsidR="005E0051" w:rsidRPr="00A018BD">
        <w:rPr>
          <w:color w:val="000000" w:themeColor="text1"/>
        </w:rPr>
        <w:t xml:space="preserve"> described by the following equation</w:t>
      </w:r>
      <w:r w:rsidR="001B7CA0" w:rsidRPr="00A018BD">
        <w:rPr>
          <w:color w:val="000000" w:themeColor="text1"/>
        </w:rPr>
        <w:t xml:space="preserve">s: </w:t>
      </w:r>
    </w:p>
    <w:p w14:paraId="5DA81F4A" w14:textId="3E087D43" w:rsidR="00F13F46" w:rsidRPr="00A018BD" w:rsidRDefault="00875818" w:rsidP="00F96C74">
      <w:pPr>
        <w:pStyle w:val="NormalWeb"/>
        <w:spacing w:line="480" w:lineRule="auto"/>
        <w:ind w:left="720" w:hanging="720"/>
        <w:contextualSpacing/>
        <w:jc w:val="center"/>
        <w:rPr>
          <w:color w:val="000000" w:themeColor="text1"/>
          <w:sz w:val="22"/>
          <w:szCs w:val="22"/>
        </w:rPr>
      </w:pPr>
      <m:oMathPara>
        <m:oMathParaPr>
          <m:jc m:val="left"/>
        </m:oMathParaPr>
        <m:oMath>
          <m:r>
            <w:rPr>
              <w:rFonts w:ascii="Cambria Math" w:hAnsi="Cambria Math"/>
              <w:color w:val="000000" w:themeColor="text1"/>
              <w:sz w:val="22"/>
              <w:szCs w:val="22"/>
              <w:lang w:val="x-none"/>
            </w:rPr>
            <m:t>n</m:t>
          </m:r>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t</m:t>
              </m:r>
              <m:r>
                <m:rPr>
                  <m:sty m:val="p"/>
                </m:rPr>
                <w:rPr>
                  <w:rFonts w:ascii="Cambria Math" w:hAnsi="Cambria Math"/>
                  <w:color w:val="000000" w:themeColor="text1"/>
                  <w:sz w:val="22"/>
                  <w:szCs w:val="22"/>
                  <w:lang w:val="x-none"/>
                </w:rPr>
                <m:t>+1</m:t>
              </m:r>
            </m:e>
          </m:d>
          <m:r>
            <m:rPr>
              <m:sty m:val="p"/>
            </m:rPr>
            <w:rPr>
              <w:rFonts w:ascii="Cambria Math" w:hAnsi="Cambria Math"/>
              <w:color w:val="000000" w:themeColor="text1"/>
              <w:sz w:val="22"/>
              <w:szCs w:val="22"/>
              <w:lang w:val="x-none"/>
            </w:rPr>
            <m:t>=</m:t>
          </m:r>
          <m:nary>
            <m:naryPr>
              <m:limLoc m:val="subSup"/>
              <m:ctrlPr>
                <w:rPr>
                  <w:rFonts w:ascii="Cambria Math" w:hAnsi="Cambria Math"/>
                  <w:color w:val="000000" w:themeColor="text1"/>
                  <w:sz w:val="22"/>
                  <w:szCs w:val="22"/>
                  <w:lang w:val="x-none"/>
                </w:rPr>
              </m:ctrlPr>
            </m:naryPr>
            <m:sub>
              <m:r>
                <w:rPr>
                  <w:rFonts w:ascii="Cambria Math" w:hAnsi="Cambria Math"/>
                  <w:color w:val="000000" w:themeColor="text1"/>
                  <w:sz w:val="22"/>
                  <w:szCs w:val="22"/>
                  <w:lang w:val="x-none"/>
                </w:rPr>
                <m:t>L</m:t>
              </m:r>
            </m:sub>
            <m:sup>
              <m:r>
                <w:rPr>
                  <w:rFonts w:ascii="Cambria Math" w:hAnsi="Cambria Math"/>
                  <w:color w:val="000000" w:themeColor="text1"/>
                  <w:sz w:val="22"/>
                  <w:szCs w:val="22"/>
                  <w:lang w:val="x-none"/>
                </w:rPr>
                <m:t>U</m:t>
              </m:r>
            </m:sup>
            <m:e>
              <m:d>
                <m:dPr>
                  <m:ctrlPr>
                    <w:rPr>
                      <w:rFonts w:ascii="Cambria Math" w:hAnsi="Cambria Math"/>
                      <w:color w:val="000000" w:themeColor="text1"/>
                      <w:sz w:val="22"/>
                      <w:szCs w:val="22"/>
                      <w:lang w:val="x-none"/>
                    </w:rPr>
                  </m:ctrlPr>
                </m:dPr>
                <m:e>
                  <m:r>
                    <m:rPr>
                      <m:sty m:val="p"/>
                    </m:rPr>
                    <w:rPr>
                      <w:rFonts w:ascii="Cambria Math" w:hAnsi="Cambria Math"/>
                      <w:color w:val="000000" w:themeColor="text1"/>
                      <w:sz w:val="22"/>
                      <w:szCs w:val="22"/>
                      <w:lang w:val="x-none"/>
                    </w:rPr>
                    <m:t>1-</m:t>
                  </m:r>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P</m:t>
                      </m:r>
                    </m:e>
                    <m:sub>
                      <m:r>
                        <w:rPr>
                          <w:rFonts w:ascii="Cambria Math" w:hAnsi="Cambria Math"/>
                          <w:color w:val="000000" w:themeColor="text1"/>
                          <w:sz w:val="22"/>
                          <w:szCs w:val="22"/>
                          <w:lang w:val="x-none"/>
                        </w:rPr>
                        <m:t>b</m:t>
                      </m:r>
                    </m:sub>
                  </m:sSub>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s</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m:rPr>
                  <m:sty m:val="p"/>
                </m:rPr>
                <w:rPr>
                  <w:rFonts w:ascii="Cambria Math" w:hAnsi="Cambria Math"/>
                  <w:color w:val="000000" w:themeColor="text1"/>
                  <w:sz w:val="22"/>
                  <w:szCs w:val="22"/>
                  <w:lang w:val="x-none"/>
                </w:rPr>
                <m:t> G</m:t>
              </m:r>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z</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n</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t</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dz</m:t>
              </m:r>
            </m:e>
          </m:nary>
          <m:r>
            <m:rPr>
              <m:sty m:val="p"/>
            </m:rPr>
            <w:rPr>
              <w:rFonts w:ascii="Cambria Math" w:hAnsi="Cambria Math"/>
              <w:color w:val="000000" w:themeColor="text1"/>
              <w:sz w:val="22"/>
              <w:szCs w:val="22"/>
              <w:lang w:val="x-none"/>
            </w:rPr>
            <m:t xml:space="preserve">              + </m:t>
          </m:r>
          <m:r>
            <w:rPr>
              <w:rFonts w:ascii="Cambria Math" w:hAnsi="Cambria Math"/>
              <w:color w:val="000000" w:themeColor="text1"/>
              <w:sz w:val="22"/>
              <w:szCs w:val="22"/>
              <w:lang w:val="x-none"/>
            </w:rPr>
            <m:t>goCont</m:t>
          </m:r>
          <m:nary>
            <m:naryPr>
              <m:limLoc m:val="subSup"/>
              <m:ctrlPr>
                <w:rPr>
                  <w:rFonts w:ascii="Cambria Math" w:hAnsi="Cambria Math"/>
                  <w:color w:val="000000" w:themeColor="text1"/>
                  <w:sz w:val="22"/>
                  <w:szCs w:val="22"/>
                  <w:lang w:val="x-none"/>
                </w:rPr>
              </m:ctrlPr>
            </m:naryPr>
            <m:sub>
              <m:r>
                <w:rPr>
                  <w:rFonts w:ascii="Cambria Math" w:hAnsi="Cambria Math"/>
                  <w:color w:val="000000" w:themeColor="text1"/>
                  <w:sz w:val="22"/>
                  <w:szCs w:val="22"/>
                  <w:lang w:val="x-none"/>
                </w:rPr>
                <m:t>L</m:t>
              </m:r>
            </m:sub>
            <m:sup>
              <m:r>
                <w:rPr>
                  <w:rFonts w:ascii="Cambria Math" w:hAnsi="Cambria Math"/>
                  <w:color w:val="000000" w:themeColor="text1"/>
                  <w:sz w:val="22"/>
                  <w:szCs w:val="22"/>
                  <w:lang w:val="x-none"/>
                </w:rPr>
                <m:t>U</m:t>
              </m:r>
            </m:sup>
            <m:e>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P</m:t>
                  </m:r>
                </m:e>
                <m:sub>
                  <m:r>
                    <w:rPr>
                      <w:rFonts w:ascii="Cambria Math" w:hAnsi="Cambria Math"/>
                      <w:color w:val="000000" w:themeColor="text1"/>
                      <w:sz w:val="22"/>
                      <w:szCs w:val="22"/>
                      <w:lang w:val="x-none"/>
                    </w:rPr>
                    <m:t>b</m:t>
                  </m:r>
                </m:sub>
              </m:sSub>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w:rPr>
                  <w:rFonts w:ascii="Cambria Math" w:hAnsi="Cambria Math"/>
                  <w:color w:val="000000" w:themeColor="text1"/>
                  <w:sz w:val="22"/>
                  <w:szCs w:val="22"/>
                  <w:lang w:val="x-none"/>
                </w:rPr>
                <m:t xml:space="preserve"> b</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w:rPr>
                  <w:rFonts w:ascii="Cambria Math" w:hAnsi="Cambria Math"/>
                  <w:color w:val="000000" w:themeColor="text1"/>
                  <w:sz w:val="22"/>
                  <w:szCs w:val="22"/>
                  <w:lang w:val="x-none"/>
                </w:rPr>
                <m:t xml:space="preserve"> </m:t>
              </m:r>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c</m:t>
                  </m:r>
                </m:e>
                <m:sub>
                  <m:r>
                    <w:rPr>
                      <w:rFonts w:ascii="Cambria Math" w:hAnsi="Cambria Math"/>
                      <w:color w:val="000000" w:themeColor="text1"/>
                      <w:sz w:val="22"/>
                      <w:szCs w:val="22"/>
                      <w:lang w:val="x-none"/>
                    </w:rPr>
                    <m:t>o</m:t>
                  </m:r>
                </m:sub>
              </m:sSub>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m:rPr>
                          <m:sty m:val="p"/>
                        </m:rP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n</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t</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dz</m:t>
              </m:r>
            </m:e>
          </m:nary>
          <m:r>
            <w:rPr>
              <w:rFonts w:ascii="Cambria Math" w:hAnsi="Cambria Math"/>
              <w:color w:val="000000" w:themeColor="text1"/>
              <w:sz w:val="22"/>
              <w:szCs w:val="22"/>
              <w:lang w:val="x-none"/>
            </w:rPr>
            <m:t xml:space="preserve">+outSB </m:t>
          </m:r>
          <m:d>
            <m:dPr>
              <m:ctrlPr>
                <w:rPr>
                  <w:rFonts w:ascii="Cambria Math" w:hAnsi="Cambria Math"/>
                  <w:i/>
                  <w:color w:val="000000" w:themeColor="text1"/>
                  <w:sz w:val="22"/>
                  <w:szCs w:val="22"/>
                  <w:lang w:val="x-none"/>
                </w:rPr>
              </m:ctrlPr>
            </m:dPr>
            <m:e>
              <m:r>
                <w:rPr>
                  <w:rFonts w:ascii="Cambria Math" w:hAnsi="Cambria Math"/>
                  <w:color w:val="000000" w:themeColor="text1"/>
                  <w:sz w:val="22"/>
                  <w:szCs w:val="22"/>
                  <w:lang w:val="x-none"/>
                </w:rPr>
                <m:t>B</m:t>
              </m:r>
              <m:d>
                <m:dPr>
                  <m:ctrlPr>
                    <w:rPr>
                      <w:rFonts w:ascii="Cambria Math" w:hAnsi="Cambria Math"/>
                      <w:i/>
                      <w:color w:val="000000" w:themeColor="text1"/>
                      <w:sz w:val="22"/>
                      <w:szCs w:val="22"/>
                      <w:lang w:val="x-none"/>
                    </w:rPr>
                  </m:ctrlPr>
                </m:dPr>
                <m:e>
                  <m:r>
                    <w:rPr>
                      <w:rFonts w:ascii="Cambria Math" w:hAnsi="Cambria Math"/>
                      <w:color w:val="000000" w:themeColor="text1"/>
                      <w:sz w:val="22"/>
                      <w:szCs w:val="22"/>
                      <w:lang w:val="x-none"/>
                    </w:rPr>
                    <m:t>t</m:t>
                  </m:r>
                </m:e>
              </m:d>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c</m:t>
                  </m:r>
                </m:e>
                <m:sub>
                  <m:r>
                    <w:rPr>
                      <w:rFonts w:ascii="Cambria Math" w:hAnsi="Cambria Math"/>
                      <w:color w:val="000000" w:themeColor="text1"/>
                      <w:sz w:val="22"/>
                      <w:szCs w:val="22"/>
                      <w:lang w:val="x-none"/>
                    </w:rPr>
                    <m:t>o</m:t>
                  </m:r>
                </m:sub>
              </m:sSub>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m:rPr>
                          <m:sty m:val="p"/>
                        </m:rP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e>
              </m:d>
            </m:e>
          </m:d>
          <m:r>
            <m:rPr>
              <m:sty m:val="p"/>
            </m:rPr>
            <w:rPr>
              <w:rFonts w:ascii="Cambria Math" w:hAnsi="Cambria Math"/>
              <w:color w:val="000000" w:themeColor="text1"/>
              <w:sz w:val="22"/>
              <w:szCs w:val="22"/>
              <w:lang w:val="x-none"/>
            </w:rPr>
            <m:t xml:space="preserve">         </m:t>
          </m:r>
          <m:r>
            <m:rPr>
              <m:sty m:val="b"/>
            </m:rPr>
            <w:rPr>
              <w:rFonts w:ascii="Cambria Math" w:hAnsi="Cambria Math"/>
              <w:color w:val="000000" w:themeColor="text1"/>
              <w:sz w:val="22"/>
              <w:szCs w:val="22"/>
              <w:lang w:val="x-none"/>
            </w:rPr>
            <m:t>eqn 2</m:t>
          </m:r>
        </m:oMath>
      </m:oMathPara>
    </w:p>
    <w:p w14:paraId="19464E88" w14:textId="0326F205" w:rsidR="002A7CD5" w:rsidRPr="00A018BD" w:rsidRDefault="00D50E0D" w:rsidP="00D50E0D">
      <w:pPr>
        <w:pStyle w:val="NormalWeb"/>
        <w:spacing w:line="480" w:lineRule="auto"/>
        <w:ind w:left="630" w:firstLine="90"/>
        <w:contextualSpacing/>
        <w:rPr>
          <w:color w:val="000000" w:themeColor="text1"/>
        </w:rPr>
      </w:pPr>
      <m:oMathPara>
        <m:oMathParaPr>
          <m:jc m:val="left"/>
        </m:oMathParaPr>
        <m:oMath>
          <m:r>
            <w:rPr>
              <w:rFonts w:ascii="Cambria Math" w:hAnsi="Cambria Math"/>
              <w:color w:val="000000" w:themeColor="text1"/>
              <w:sz w:val="22"/>
              <w:szCs w:val="22"/>
              <w:lang w:val="x-none"/>
            </w:rPr>
            <m:t>B</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t</m:t>
              </m:r>
              <m:r>
                <m:rPr>
                  <m:sty m:val="p"/>
                </m:rPr>
                <w:rPr>
                  <w:rFonts w:ascii="Cambria Math" w:hAnsi="Cambria Math"/>
                  <w:color w:val="000000" w:themeColor="text1"/>
                  <w:sz w:val="22"/>
                  <w:szCs w:val="22"/>
                  <w:lang w:val="x-none"/>
                </w:rPr>
                <m:t>+1</m:t>
              </m:r>
            </m:e>
          </m:d>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 xml:space="preserve">goSB </m:t>
          </m:r>
          <m:nary>
            <m:naryPr>
              <m:limLoc m:val="subSup"/>
              <m:ctrlPr>
                <w:rPr>
                  <w:rFonts w:ascii="Cambria Math" w:hAnsi="Cambria Math"/>
                  <w:color w:val="000000" w:themeColor="text1"/>
                  <w:sz w:val="22"/>
                  <w:szCs w:val="22"/>
                  <w:lang w:val="x-none"/>
                </w:rPr>
              </m:ctrlPr>
            </m:naryPr>
            <m:sub>
              <m:r>
                <w:rPr>
                  <w:rFonts w:ascii="Cambria Math" w:hAnsi="Cambria Math"/>
                  <w:color w:val="000000" w:themeColor="text1"/>
                  <w:sz w:val="22"/>
                  <w:szCs w:val="22"/>
                  <w:lang w:val="x-none"/>
                </w:rPr>
                <m:t>L</m:t>
              </m:r>
            </m:sub>
            <m:sup>
              <m:r>
                <w:rPr>
                  <w:rFonts w:ascii="Cambria Math" w:hAnsi="Cambria Math"/>
                  <w:color w:val="000000" w:themeColor="text1"/>
                  <w:sz w:val="22"/>
                  <w:szCs w:val="22"/>
                  <w:lang w:val="x-none"/>
                </w:rPr>
                <m:t>U</m:t>
              </m:r>
            </m:sup>
            <m:e>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P</m:t>
                  </m:r>
                </m:e>
                <m:sub>
                  <m:r>
                    <w:rPr>
                      <w:rFonts w:ascii="Cambria Math" w:hAnsi="Cambria Math"/>
                      <w:color w:val="000000" w:themeColor="text1"/>
                      <w:sz w:val="22"/>
                      <w:szCs w:val="22"/>
                      <w:lang w:val="x-none"/>
                    </w:rPr>
                    <m:t>b</m:t>
                  </m:r>
                </m:sub>
              </m:sSub>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w:rPr>
                  <w:rFonts w:ascii="Cambria Math" w:hAnsi="Cambria Math"/>
                  <w:color w:val="000000" w:themeColor="text1"/>
                  <w:sz w:val="22"/>
                  <w:szCs w:val="22"/>
                  <w:lang w:val="x-none"/>
                </w:rPr>
                <m:t xml:space="preserve"> b</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w:rPr>
                  <w:rFonts w:ascii="Cambria Math" w:hAnsi="Cambria Math"/>
                  <w:color w:val="000000" w:themeColor="text1"/>
                  <w:sz w:val="22"/>
                  <w:szCs w:val="22"/>
                  <w:lang w:val="x-none"/>
                </w:rPr>
                <m:t xml:space="preserve"> n</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t</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dz</m:t>
              </m:r>
            </m:e>
          </m:nary>
          <m:r>
            <w:rPr>
              <w:rFonts w:ascii="Cambria Math" w:hAnsi="Cambria Math"/>
              <w:color w:val="000000" w:themeColor="text1"/>
              <w:sz w:val="22"/>
              <w:szCs w:val="22"/>
              <w:lang w:val="x-none"/>
            </w:rPr>
            <m:t>+B</m:t>
          </m:r>
          <m:d>
            <m:dPr>
              <m:ctrlPr>
                <w:rPr>
                  <w:rFonts w:ascii="Cambria Math" w:hAnsi="Cambria Math"/>
                  <w:i/>
                  <w:color w:val="000000" w:themeColor="text1"/>
                  <w:sz w:val="22"/>
                  <w:szCs w:val="22"/>
                  <w:lang w:val="x-none"/>
                </w:rPr>
              </m:ctrlPr>
            </m:dPr>
            <m:e>
              <m:r>
                <w:rPr>
                  <w:rFonts w:ascii="Cambria Math" w:hAnsi="Cambria Math"/>
                  <w:color w:val="000000" w:themeColor="text1"/>
                  <w:sz w:val="22"/>
                  <w:szCs w:val="22"/>
                  <w:lang w:val="x-none"/>
                </w:rPr>
                <m:t>t</m:t>
              </m:r>
            </m:e>
          </m:d>
          <m:r>
            <w:rPr>
              <w:rFonts w:ascii="Cambria Math" w:hAnsi="Cambria Math"/>
              <w:color w:val="000000" w:themeColor="text1"/>
              <w:sz w:val="22"/>
              <w:szCs w:val="22"/>
              <w:lang w:val="x-none"/>
            </w:rPr>
            <m:t xml:space="preserve"> staySB                                                     </m:t>
          </m:r>
          <m:r>
            <m:rPr>
              <m:sty m:val="b"/>
            </m:rPr>
            <w:rPr>
              <w:rFonts w:ascii="Cambria Math" w:hAnsi="Cambria Math"/>
              <w:color w:val="000000" w:themeColor="text1"/>
              <w:sz w:val="22"/>
              <w:szCs w:val="22"/>
              <w:lang w:val="x-none"/>
            </w:rPr>
            <m:t>eqn 3</m:t>
          </m:r>
        </m:oMath>
      </m:oMathPara>
    </w:p>
    <w:p w14:paraId="22AC5DCD" w14:textId="58DB45C5" w:rsidR="0096311C" w:rsidRPr="00F3536A" w:rsidRDefault="00F3536A" w:rsidP="00EE7026">
      <w:pPr>
        <w:pStyle w:val="NormalWeb"/>
        <w:spacing w:line="480" w:lineRule="auto"/>
        <w:contextualSpacing/>
        <w:rPr>
          <w:iCs/>
          <w:color w:val="000000" w:themeColor="text1"/>
        </w:rPr>
      </w:pPr>
      <w:r>
        <w:rPr>
          <w:color w:val="000000" w:themeColor="text1"/>
        </w:rPr>
        <w:lastRenderedPageBreak/>
        <w:t xml:space="preserve">In both sets of equations, </w:t>
      </w:r>
      <w:r w:rsidR="00E32A82" w:rsidRPr="00A018BD">
        <w:rPr>
          <w:i/>
          <w:iCs/>
          <w:color w:val="000000" w:themeColor="text1"/>
        </w:rPr>
        <w:t>z</w:t>
      </w:r>
      <w:r w:rsidR="00E32A82" w:rsidRPr="00A018BD">
        <w:rPr>
          <w:color w:val="000000" w:themeColor="text1"/>
        </w:rPr>
        <w:t xml:space="preserve"> is the distribution of plant size in </w:t>
      </w:r>
      <w:r w:rsidR="00611868" w:rsidRPr="00A018BD">
        <w:rPr>
          <w:color w:val="000000" w:themeColor="text1"/>
        </w:rPr>
        <w:t>the current year (“</w:t>
      </w:r>
      <w:r w:rsidR="000F54B4" w:rsidRPr="00A018BD">
        <w:rPr>
          <w:color w:val="000000" w:themeColor="text1"/>
        </w:rPr>
        <w:t>size</w:t>
      </w:r>
      <w:r w:rsidR="000F54B4" w:rsidRPr="00A018BD">
        <w:rPr>
          <w:i/>
          <w:iCs/>
          <w:color w:val="000000" w:themeColor="text1"/>
          <w:vertAlign w:val="subscript"/>
        </w:rPr>
        <w:t>t</w:t>
      </w:r>
      <w:r w:rsidR="00611868" w:rsidRPr="00A018BD">
        <w:rPr>
          <w:color w:val="000000" w:themeColor="text1"/>
        </w:rPr>
        <w:t>”)</w:t>
      </w:r>
      <w:r w:rsidR="00E32A82" w:rsidRPr="00A018BD">
        <w:rPr>
          <w:color w:val="000000" w:themeColor="text1"/>
        </w:rPr>
        <w:t xml:space="preserve">, </w:t>
      </w:r>
      <w:r w:rsidR="00E32A82" w:rsidRPr="00A018BD">
        <w:rPr>
          <w:i/>
          <w:iCs/>
          <w:color w:val="000000" w:themeColor="text1"/>
        </w:rPr>
        <w:t>z’</w:t>
      </w:r>
      <w:r w:rsidR="00E32A82" w:rsidRPr="00A018BD">
        <w:rPr>
          <w:color w:val="000000" w:themeColor="text1"/>
        </w:rPr>
        <w:t xml:space="preserve"> is th</w:t>
      </w:r>
      <w:r w:rsidR="00D814D2" w:rsidRPr="00A018BD">
        <w:rPr>
          <w:color w:val="000000" w:themeColor="text1"/>
        </w:rPr>
        <w:t>e</w:t>
      </w:r>
      <w:r w:rsidR="00E32A82" w:rsidRPr="00A018BD">
        <w:rPr>
          <w:color w:val="000000" w:themeColor="text1"/>
        </w:rPr>
        <w:t xml:space="preserve"> distribution of plant size in</w:t>
      </w:r>
      <w:r w:rsidR="000F54B4" w:rsidRPr="00A018BD">
        <w:rPr>
          <w:color w:val="000000" w:themeColor="text1"/>
        </w:rPr>
        <w:t xml:space="preserve"> the next year (“size</w:t>
      </w:r>
      <w:r w:rsidR="000F54B4" w:rsidRPr="00A018BD">
        <w:rPr>
          <w:i/>
          <w:iCs/>
          <w:color w:val="000000" w:themeColor="text1"/>
          <w:vertAlign w:val="subscript"/>
        </w:rPr>
        <w:t>t</w:t>
      </w:r>
      <w:r w:rsidR="000F54B4" w:rsidRPr="00A018BD">
        <w:rPr>
          <w:color w:val="000000" w:themeColor="text1"/>
          <w:vertAlign w:val="subscript"/>
        </w:rPr>
        <w:t>+1</w:t>
      </w:r>
      <w:r w:rsidR="000F54B4" w:rsidRPr="00A018BD">
        <w:rPr>
          <w:color w:val="000000" w:themeColor="text1"/>
        </w:rPr>
        <w:t>”)</w:t>
      </w:r>
      <w:r w:rsidR="00E32A82" w:rsidRPr="00A018BD">
        <w:rPr>
          <w:color w:val="000000" w:themeColor="text1"/>
        </w:rPr>
        <w:t xml:space="preserve">, </w:t>
      </w:r>
      <w:r w:rsidR="00D814D2" w:rsidRPr="00A018BD">
        <w:rPr>
          <w:color w:val="000000" w:themeColor="text1"/>
        </w:rPr>
        <w:t xml:space="preserve">and </w:t>
      </w:r>
      <w:r w:rsidR="00D814D2" w:rsidRPr="00A018BD">
        <w:rPr>
          <w:i/>
          <w:iCs/>
          <w:color w:val="000000" w:themeColor="text1"/>
        </w:rPr>
        <w:t>U</w:t>
      </w:r>
      <w:r w:rsidR="00D814D2" w:rsidRPr="00A018BD">
        <w:rPr>
          <w:color w:val="000000" w:themeColor="text1"/>
        </w:rPr>
        <w:t xml:space="preserve"> and </w:t>
      </w:r>
      <w:r w:rsidR="00D814D2" w:rsidRPr="00A018BD">
        <w:rPr>
          <w:i/>
          <w:iCs/>
          <w:color w:val="000000" w:themeColor="text1"/>
        </w:rPr>
        <w:t>L</w:t>
      </w:r>
      <w:r w:rsidR="00D814D2" w:rsidRPr="00A018BD">
        <w:rPr>
          <w:color w:val="000000" w:themeColor="text1"/>
        </w:rPr>
        <w:t xml:space="preserve"> are the upper and lower boundaries of plant size. </w:t>
      </w:r>
      <w:r w:rsidR="00F96C74" w:rsidRPr="00A018BD">
        <w:rPr>
          <w:i/>
          <w:iCs/>
          <w:color w:val="000000" w:themeColor="text1"/>
        </w:rPr>
        <w:t>G</w:t>
      </w:r>
      <w:r w:rsidR="00F96C74" w:rsidRPr="00A018BD">
        <w:rPr>
          <w:color w:val="000000" w:themeColor="text1"/>
        </w:rPr>
        <w:t>(</w:t>
      </w:r>
      <w:r w:rsidR="00F96C74" w:rsidRPr="00A018BD">
        <w:rPr>
          <w:i/>
          <w:iCs/>
          <w:color w:val="000000" w:themeColor="text1"/>
        </w:rPr>
        <w:t>z’, z</w:t>
      </w:r>
      <w:r w:rsidR="00F96C74" w:rsidRPr="00A018BD">
        <w:rPr>
          <w:color w:val="000000" w:themeColor="text1"/>
        </w:rPr>
        <w:t xml:space="preserve">) is the vital rate function describing </w:t>
      </w:r>
      <w:r w:rsidR="000F54B4" w:rsidRPr="00A018BD">
        <w:rPr>
          <w:color w:val="000000" w:themeColor="text1"/>
        </w:rPr>
        <w:t>size</w:t>
      </w:r>
      <w:r w:rsidR="000F54B4" w:rsidRPr="00A018BD">
        <w:rPr>
          <w:i/>
          <w:iCs/>
          <w:color w:val="000000" w:themeColor="text1"/>
          <w:vertAlign w:val="subscript"/>
        </w:rPr>
        <w:t>t</w:t>
      </w:r>
      <w:r w:rsidR="000F54B4" w:rsidRPr="00A018BD">
        <w:rPr>
          <w:color w:val="000000" w:themeColor="text1"/>
          <w:vertAlign w:val="subscript"/>
        </w:rPr>
        <w:t xml:space="preserve">+1 </w:t>
      </w:r>
      <w:r w:rsidR="00F96C74" w:rsidRPr="00A018BD">
        <w:rPr>
          <w:color w:val="000000" w:themeColor="text1"/>
        </w:rPr>
        <w:t xml:space="preserve">as a function of </w:t>
      </w:r>
      <w:r w:rsidR="000F54B4" w:rsidRPr="00A018BD">
        <w:rPr>
          <w:color w:val="000000" w:themeColor="text1"/>
        </w:rPr>
        <w:t>size</w:t>
      </w:r>
      <w:r w:rsidR="000F54B4" w:rsidRPr="00A018BD">
        <w:rPr>
          <w:i/>
          <w:iCs/>
          <w:color w:val="000000" w:themeColor="text1"/>
          <w:vertAlign w:val="subscript"/>
        </w:rPr>
        <w:t>t</w:t>
      </w:r>
      <w:r w:rsidR="00F96C74" w:rsidRPr="00A018BD">
        <w:rPr>
          <w:color w:val="000000" w:themeColor="text1"/>
        </w:rPr>
        <w:t xml:space="preserve">. </w:t>
      </w:r>
      <w:r w:rsidR="00D814D2" w:rsidRPr="00A018BD">
        <w:rPr>
          <w:color w:val="000000" w:themeColor="text1"/>
        </w:rPr>
        <w:t xml:space="preserve">The vital rate functions </w:t>
      </w:r>
      <w:r w:rsidR="00E32A82" w:rsidRPr="00A018BD">
        <w:rPr>
          <w:i/>
          <w:iCs/>
          <w:color w:val="000000" w:themeColor="text1"/>
        </w:rPr>
        <w:t>s</w:t>
      </w:r>
      <w:r w:rsidR="00E32A82" w:rsidRPr="00A018BD">
        <w:rPr>
          <w:color w:val="000000" w:themeColor="text1"/>
        </w:rPr>
        <w:t>(</w:t>
      </w:r>
      <w:r w:rsidR="00E32A82" w:rsidRPr="00A018BD">
        <w:rPr>
          <w:i/>
          <w:iCs/>
          <w:color w:val="000000" w:themeColor="text1"/>
        </w:rPr>
        <w:t>z</w:t>
      </w:r>
      <w:r w:rsidR="00E32A82" w:rsidRPr="00A018BD">
        <w:rPr>
          <w:color w:val="000000" w:themeColor="text1"/>
        </w:rPr>
        <w:t xml:space="preserve">), </w:t>
      </w:r>
      <w:r w:rsidR="00E32A82" w:rsidRPr="00A018BD">
        <w:rPr>
          <w:i/>
          <w:iCs/>
          <w:color w:val="000000" w:themeColor="text1"/>
        </w:rPr>
        <w:t>P</w:t>
      </w:r>
      <w:r w:rsidR="00E32A82" w:rsidRPr="00A018BD">
        <w:rPr>
          <w:i/>
          <w:iCs/>
          <w:color w:val="000000" w:themeColor="text1"/>
          <w:vertAlign w:val="subscript"/>
        </w:rPr>
        <w:t>b</w:t>
      </w:r>
      <w:r w:rsidR="00E32A82" w:rsidRPr="00A018BD">
        <w:rPr>
          <w:color w:val="000000" w:themeColor="text1"/>
        </w:rPr>
        <w:t>(</w:t>
      </w:r>
      <w:r w:rsidR="00E32A82" w:rsidRPr="00A018BD">
        <w:rPr>
          <w:i/>
          <w:iCs/>
          <w:color w:val="000000" w:themeColor="text1"/>
        </w:rPr>
        <w:t>z</w:t>
      </w:r>
      <w:r w:rsidR="00E32A82" w:rsidRPr="00A018BD">
        <w:rPr>
          <w:color w:val="000000" w:themeColor="text1"/>
        </w:rPr>
        <w:t>)</w:t>
      </w:r>
      <w:r w:rsidR="00D814D2" w:rsidRPr="00A018BD">
        <w:rPr>
          <w:color w:val="000000" w:themeColor="text1"/>
        </w:rPr>
        <w:t xml:space="preserve">, and </w:t>
      </w:r>
      <w:r w:rsidR="00D814D2" w:rsidRPr="00A018BD">
        <w:rPr>
          <w:i/>
          <w:iCs/>
          <w:color w:val="000000" w:themeColor="text1"/>
        </w:rPr>
        <w:t>b</w:t>
      </w:r>
      <w:r w:rsidR="00D814D2" w:rsidRPr="00A018BD">
        <w:rPr>
          <w:color w:val="000000" w:themeColor="text1"/>
        </w:rPr>
        <w:t>(</w:t>
      </w:r>
      <w:r w:rsidR="00D814D2" w:rsidRPr="00A018BD">
        <w:rPr>
          <w:i/>
          <w:iCs/>
          <w:color w:val="000000" w:themeColor="text1"/>
        </w:rPr>
        <w:t>z</w:t>
      </w:r>
      <w:r w:rsidR="00D814D2" w:rsidRPr="00A018BD">
        <w:rPr>
          <w:color w:val="000000" w:themeColor="text1"/>
        </w:rPr>
        <w:t xml:space="preserve">) </w:t>
      </w:r>
      <w:r w:rsidR="00E60A49" w:rsidRPr="00A018BD">
        <w:rPr>
          <w:color w:val="000000" w:themeColor="text1"/>
        </w:rPr>
        <w:t xml:space="preserve">describe the relationship between </w:t>
      </w:r>
      <w:r w:rsidR="000F54B4" w:rsidRPr="00A018BD">
        <w:rPr>
          <w:color w:val="000000" w:themeColor="text1"/>
        </w:rPr>
        <w:t>size</w:t>
      </w:r>
      <w:r w:rsidR="000F54B4" w:rsidRPr="00A018BD">
        <w:rPr>
          <w:i/>
          <w:iCs/>
          <w:color w:val="000000" w:themeColor="text1"/>
          <w:vertAlign w:val="subscript"/>
        </w:rPr>
        <w:t>t</w:t>
      </w:r>
      <w:r w:rsidR="00E60A49" w:rsidRPr="00A018BD">
        <w:rPr>
          <w:color w:val="000000" w:themeColor="text1"/>
        </w:rPr>
        <w:t xml:space="preserve"> and survival probability</w:t>
      </w:r>
      <w:r w:rsidR="0089449A" w:rsidRPr="00A018BD">
        <w:rPr>
          <w:color w:val="000000" w:themeColor="text1"/>
        </w:rPr>
        <w:t xml:space="preserve"> of non-flowering plants</w:t>
      </w:r>
      <w:r w:rsidR="00E60A49" w:rsidRPr="00A018BD">
        <w:rPr>
          <w:color w:val="000000" w:themeColor="text1"/>
        </w:rPr>
        <w:t>, flowering probability, and seed production</w:t>
      </w:r>
      <w:r w:rsidR="0089449A" w:rsidRPr="00A018BD">
        <w:rPr>
          <w:color w:val="000000" w:themeColor="text1"/>
        </w:rPr>
        <w:t xml:space="preserve"> of flowering plants</w:t>
      </w:r>
      <w:r w:rsidR="00114413">
        <w:rPr>
          <w:color w:val="000000" w:themeColor="text1"/>
        </w:rPr>
        <w:t>, respectively</w:t>
      </w:r>
      <w:r w:rsidR="00E60A49" w:rsidRPr="00A018BD">
        <w:rPr>
          <w:color w:val="000000" w:themeColor="text1"/>
        </w:rPr>
        <w:t xml:space="preserve">.  </w:t>
      </w:r>
      <w:r w:rsidR="00D814D2" w:rsidRPr="00A018BD">
        <w:rPr>
          <w:i/>
          <w:iCs/>
          <w:color w:val="000000" w:themeColor="text1"/>
        </w:rPr>
        <w:t>c</w:t>
      </w:r>
      <w:r w:rsidR="00D814D2" w:rsidRPr="00A018BD">
        <w:rPr>
          <w:i/>
          <w:iCs/>
          <w:color w:val="000000" w:themeColor="text1"/>
          <w:vertAlign w:val="subscript"/>
        </w:rPr>
        <w:t>o</w:t>
      </w:r>
      <w:r w:rsidR="00D814D2" w:rsidRPr="00A018BD">
        <w:rPr>
          <w:color w:val="000000" w:themeColor="text1"/>
        </w:rPr>
        <w:t>(</w:t>
      </w:r>
      <w:r w:rsidR="00D814D2" w:rsidRPr="00A018BD">
        <w:rPr>
          <w:i/>
          <w:iCs/>
          <w:color w:val="000000" w:themeColor="text1"/>
        </w:rPr>
        <w:t>z’</w:t>
      </w:r>
      <w:r w:rsidR="00D814D2" w:rsidRPr="00A018BD">
        <w:rPr>
          <w:color w:val="000000" w:themeColor="text1"/>
        </w:rPr>
        <w:t xml:space="preserve">) is the distribution of </w:t>
      </w:r>
      <w:r w:rsidR="0096311C" w:rsidRPr="00A018BD">
        <w:rPr>
          <w:color w:val="000000" w:themeColor="text1"/>
        </w:rPr>
        <w:t xml:space="preserve">above-ground </w:t>
      </w:r>
      <w:r w:rsidR="00D814D2" w:rsidRPr="00A018BD">
        <w:rPr>
          <w:color w:val="000000" w:themeColor="text1"/>
        </w:rPr>
        <w:t xml:space="preserve">recruit </w:t>
      </w:r>
      <w:r w:rsidR="000F54B4" w:rsidRPr="00A018BD">
        <w:rPr>
          <w:color w:val="000000" w:themeColor="text1"/>
        </w:rPr>
        <w:t>size</w:t>
      </w:r>
      <w:r w:rsidR="000F54B4" w:rsidRPr="00A018BD">
        <w:rPr>
          <w:i/>
          <w:iCs/>
          <w:color w:val="000000" w:themeColor="text1"/>
          <w:vertAlign w:val="subscript"/>
        </w:rPr>
        <w:t>t</w:t>
      </w:r>
      <w:r w:rsidR="000F54B4" w:rsidRPr="00A018BD">
        <w:rPr>
          <w:color w:val="000000" w:themeColor="text1"/>
          <w:vertAlign w:val="subscript"/>
        </w:rPr>
        <w:t>+1</w:t>
      </w:r>
      <w:r w:rsidR="00D814D2" w:rsidRPr="00A018BD">
        <w:rPr>
          <w:color w:val="000000" w:themeColor="text1"/>
        </w:rPr>
        <w:t>.</w:t>
      </w:r>
      <w:r w:rsidR="00363F28" w:rsidRPr="00A018BD">
        <w:rPr>
          <w:color w:val="000000" w:themeColor="text1"/>
        </w:rPr>
        <w:t xml:space="preserve"> </w:t>
      </w:r>
      <w:r w:rsidR="00363F28" w:rsidRPr="00A018BD">
        <w:rPr>
          <w:i/>
          <w:iCs/>
          <w:color w:val="000000" w:themeColor="text1"/>
        </w:rPr>
        <w:t>goCont</w:t>
      </w:r>
      <w:r w:rsidR="00363F28" w:rsidRPr="00A018BD">
        <w:rPr>
          <w:color w:val="000000" w:themeColor="text1"/>
        </w:rPr>
        <w:t xml:space="preserve">, </w:t>
      </w:r>
      <w:r w:rsidR="00363F28" w:rsidRPr="00A018BD">
        <w:rPr>
          <w:i/>
          <w:iCs/>
          <w:color w:val="000000" w:themeColor="text1"/>
        </w:rPr>
        <w:t>outSB</w:t>
      </w:r>
      <w:r w:rsidR="00363F28" w:rsidRPr="00A018BD">
        <w:rPr>
          <w:color w:val="000000" w:themeColor="text1"/>
        </w:rPr>
        <w:t xml:space="preserve">, </w:t>
      </w:r>
      <w:r w:rsidR="00363F28" w:rsidRPr="00A018BD">
        <w:rPr>
          <w:i/>
          <w:iCs/>
          <w:color w:val="000000" w:themeColor="text1"/>
        </w:rPr>
        <w:t>goSB</w:t>
      </w:r>
      <w:r w:rsidR="00363F28" w:rsidRPr="00A018BD">
        <w:rPr>
          <w:color w:val="000000" w:themeColor="text1"/>
        </w:rPr>
        <w:t>, and</w:t>
      </w:r>
      <w:r w:rsidR="00363F28" w:rsidRPr="00A018BD">
        <w:rPr>
          <w:i/>
          <w:iCs/>
          <w:color w:val="000000" w:themeColor="text1"/>
        </w:rPr>
        <w:t xml:space="preserve"> staySB</w:t>
      </w:r>
      <w:r w:rsidR="00363F28" w:rsidRPr="00A018BD">
        <w:rPr>
          <w:color w:val="000000" w:themeColor="text1"/>
        </w:rPr>
        <w:t xml:space="preserve"> are discrete parameters</w:t>
      </w:r>
      <w:r w:rsidR="00310065">
        <w:rPr>
          <w:color w:val="000000" w:themeColor="text1"/>
        </w:rPr>
        <w:t xml:space="preserve"> that determine seedbank dynamics. </w:t>
      </w:r>
      <w:r w:rsidR="00310065" w:rsidRPr="003308F3">
        <w:rPr>
          <w:i/>
          <w:iCs/>
          <w:color w:val="000000" w:themeColor="text1"/>
        </w:rPr>
        <w:t>goCont</w:t>
      </w:r>
      <w:r w:rsidR="00363F28" w:rsidRPr="00A018BD">
        <w:rPr>
          <w:color w:val="000000" w:themeColor="text1"/>
        </w:rPr>
        <w:t xml:space="preserve"> </w:t>
      </w:r>
      <w:r w:rsidR="00310065">
        <w:rPr>
          <w:color w:val="000000" w:themeColor="text1"/>
        </w:rPr>
        <w:t>is</w:t>
      </w:r>
      <w:r w:rsidR="00363F28" w:rsidRPr="00A018BD">
        <w:rPr>
          <w:color w:val="000000" w:themeColor="text1"/>
        </w:rPr>
        <w:t xml:space="preserve"> the probability of a seed produced in year </w:t>
      </w:r>
      <w:r w:rsidR="00363F28" w:rsidRPr="00A018BD">
        <w:rPr>
          <w:i/>
          <w:iCs/>
          <w:color w:val="000000" w:themeColor="text1"/>
        </w:rPr>
        <w:t>t</w:t>
      </w:r>
      <w:r w:rsidR="00363F28" w:rsidRPr="00A018BD">
        <w:rPr>
          <w:color w:val="000000" w:themeColor="text1"/>
        </w:rPr>
        <w:t xml:space="preserve"> germinating as a seedling in year </w:t>
      </w:r>
      <w:r w:rsidR="00363F28" w:rsidRPr="00A018BD">
        <w:rPr>
          <w:i/>
          <w:iCs/>
          <w:color w:val="000000" w:themeColor="text1"/>
        </w:rPr>
        <w:t>t</w:t>
      </w:r>
      <w:r w:rsidR="00363F28" w:rsidRPr="00A018BD">
        <w:rPr>
          <w:color w:val="000000" w:themeColor="text1"/>
        </w:rPr>
        <w:t xml:space="preserve">+1, </w:t>
      </w:r>
      <w:r w:rsidR="00310065" w:rsidRPr="003308F3">
        <w:rPr>
          <w:i/>
          <w:iCs/>
          <w:color w:val="000000" w:themeColor="text1"/>
        </w:rPr>
        <w:t>outSB</w:t>
      </w:r>
      <w:r w:rsidR="00310065">
        <w:rPr>
          <w:color w:val="000000" w:themeColor="text1"/>
        </w:rPr>
        <w:t xml:space="preserve"> is</w:t>
      </w:r>
      <w:r w:rsidR="00310065" w:rsidRPr="00A018BD">
        <w:rPr>
          <w:color w:val="000000" w:themeColor="text1"/>
        </w:rPr>
        <w:t xml:space="preserve"> the probability of</w:t>
      </w:r>
      <w:r w:rsidR="00310065">
        <w:rPr>
          <w:color w:val="000000" w:themeColor="text1"/>
        </w:rPr>
        <w:t xml:space="preserve"> </w:t>
      </w:r>
      <w:r w:rsidR="00363F28" w:rsidRPr="00A018BD">
        <w:rPr>
          <w:color w:val="000000" w:themeColor="text1"/>
        </w:rPr>
        <w:t xml:space="preserve">a seed from the seedbank in year </w:t>
      </w:r>
      <w:r w:rsidR="00363F28" w:rsidRPr="00A018BD">
        <w:rPr>
          <w:i/>
          <w:iCs/>
          <w:color w:val="000000" w:themeColor="text1"/>
        </w:rPr>
        <w:t>t</w:t>
      </w:r>
      <w:r w:rsidR="00363F28" w:rsidRPr="00A018BD">
        <w:rPr>
          <w:color w:val="000000" w:themeColor="text1"/>
        </w:rPr>
        <w:t xml:space="preserve"> germinating as a seedling in year </w:t>
      </w:r>
      <w:r w:rsidR="00363F28" w:rsidRPr="00A018BD">
        <w:rPr>
          <w:i/>
          <w:iCs/>
          <w:color w:val="000000" w:themeColor="text1"/>
        </w:rPr>
        <w:t>t</w:t>
      </w:r>
      <w:r w:rsidR="00363F28" w:rsidRPr="00A018BD">
        <w:rPr>
          <w:color w:val="000000" w:themeColor="text1"/>
        </w:rPr>
        <w:t xml:space="preserve">+1, </w:t>
      </w:r>
      <w:r w:rsidR="00310065" w:rsidRPr="003308F3">
        <w:rPr>
          <w:i/>
          <w:iCs/>
          <w:color w:val="000000" w:themeColor="text1"/>
        </w:rPr>
        <w:t>goSB</w:t>
      </w:r>
      <w:r w:rsidR="00310065">
        <w:rPr>
          <w:color w:val="000000" w:themeColor="text1"/>
        </w:rPr>
        <w:t xml:space="preserve"> is</w:t>
      </w:r>
      <w:r w:rsidR="00310065" w:rsidRPr="00A018BD">
        <w:rPr>
          <w:color w:val="000000" w:themeColor="text1"/>
        </w:rPr>
        <w:t xml:space="preserve"> the probability of</w:t>
      </w:r>
      <w:r w:rsidR="00310065">
        <w:rPr>
          <w:color w:val="000000" w:themeColor="text1"/>
        </w:rPr>
        <w:t xml:space="preserve"> </w:t>
      </w:r>
      <w:r w:rsidR="00363F28" w:rsidRPr="00A018BD">
        <w:rPr>
          <w:color w:val="000000" w:themeColor="text1"/>
        </w:rPr>
        <w:t xml:space="preserve">a seed produced in year </w:t>
      </w:r>
      <w:r w:rsidR="00363F28" w:rsidRPr="00A018BD">
        <w:rPr>
          <w:i/>
          <w:iCs/>
          <w:color w:val="000000" w:themeColor="text1"/>
        </w:rPr>
        <w:t>t</w:t>
      </w:r>
      <w:r w:rsidR="00363F28" w:rsidRPr="00A018BD">
        <w:rPr>
          <w:color w:val="000000" w:themeColor="text1"/>
        </w:rPr>
        <w:t xml:space="preserve"> going into the seedbank in year </w:t>
      </w:r>
      <w:r w:rsidR="00363F28" w:rsidRPr="00A018BD">
        <w:rPr>
          <w:i/>
          <w:iCs/>
          <w:color w:val="000000" w:themeColor="text1"/>
        </w:rPr>
        <w:t>t</w:t>
      </w:r>
      <w:r w:rsidR="00363F28" w:rsidRPr="00A018BD">
        <w:rPr>
          <w:color w:val="000000" w:themeColor="text1"/>
        </w:rPr>
        <w:t xml:space="preserve">+1, and </w:t>
      </w:r>
      <w:r w:rsidR="00310065" w:rsidRPr="003308F3">
        <w:rPr>
          <w:i/>
          <w:iCs/>
          <w:color w:val="000000" w:themeColor="text1"/>
        </w:rPr>
        <w:t>staySB</w:t>
      </w:r>
      <w:r w:rsidR="00310065">
        <w:rPr>
          <w:color w:val="000000" w:themeColor="text1"/>
        </w:rPr>
        <w:t xml:space="preserve"> is the probability of </w:t>
      </w:r>
      <w:r w:rsidR="002D2306" w:rsidRPr="00A018BD">
        <w:rPr>
          <w:color w:val="000000" w:themeColor="text1"/>
        </w:rPr>
        <w:t xml:space="preserve">a seed </w:t>
      </w:r>
      <w:r w:rsidR="00635B3B" w:rsidRPr="00A018BD">
        <w:rPr>
          <w:color w:val="000000" w:themeColor="text1"/>
        </w:rPr>
        <w:t>from the seedbank in</w:t>
      </w:r>
      <w:r w:rsidR="002D2306" w:rsidRPr="00A018BD">
        <w:rPr>
          <w:color w:val="000000" w:themeColor="text1"/>
        </w:rPr>
        <w:t xml:space="preserve"> year </w:t>
      </w:r>
      <w:r w:rsidR="002D2306" w:rsidRPr="00A018BD">
        <w:rPr>
          <w:i/>
          <w:iCs/>
          <w:color w:val="000000" w:themeColor="text1"/>
        </w:rPr>
        <w:t>t</w:t>
      </w:r>
      <w:r w:rsidR="00635B3B" w:rsidRPr="00A018BD">
        <w:rPr>
          <w:color w:val="000000" w:themeColor="text1"/>
        </w:rPr>
        <w:t xml:space="preserve"> persisting in the seedbank</w:t>
      </w:r>
      <w:r w:rsidR="002D2306" w:rsidRPr="00A018BD">
        <w:rPr>
          <w:color w:val="000000" w:themeColor="text1"/>
        </w:rPr>
        <w:t xml:space="preserve"> in year </w:t>
      </w:r>
      <w:r w:rsidR="002D2306" w:rsidRPr="00A018BD">
        <w:rPr>
          <w:i/>
          <w:iCs/>
          <w:color w:val="000000" w:themeColor="text1"/>
        </w:rPr>
        <w:t>t</w:t>
      </w:r>
      <w:r w:rsidR="002D2306" w:rsidRPr="00A018BD">
        <w:rPr>
          <w:color w:val="000000" w:themeColor="text1"/>
        </w:rPr>
        <w:t>+1</w:t>
      </w:r>
      <w:r w:rsidR="0096311C" w:rsidRPr="00A018BD">
        <w:rPr>
          <w:color w:val="000000" w:themeColor="text1"/>
        </w:rPr>
        <w:t xml:space="preserve"> </w:t>
      </w:r>
      <w:r w:rsidR="0096311C" w:rsidRPr="00A018BD">
        <w:rPr>
          <w:color w:val="000000" w:themeColor="text1"/>
        </w:rPr>
        <w:fldChar w:fldCharType="begin" w:fldLock="1"/>
      </w:r>
      <w:r w:rsidR="00143F37" w:rsidRPr="00A018BD">
        <w:rPr>
          <w:color w:val="000000" w:themeColor="text1"/>
        </w:rPr>
        <w:instrText>ADDIN CSL_CITATION {"citationItems":[{"id":"ITEM-1","itemData":{"DOI":"10.1111/oik.03696","ISBN":"1600-0706","ISSN":"16000706","abstract":"Dormant life stages are often critical for population viability in stochastic environments, but accurate field data characterizing them are difficult to collect. Such limitations may translate into uncertainties in demographic parameters describing these stages, which then may propagate errors in the examination of population-level responses to environmental variation. Expanding on current methods, we 1) apply data-driven approaches to estimate parameter uncertainty in vital rates of dormant life stages and 2) test whether such estimates provide more robust inferences about population dynamics. We built integral projection models (IPMs) for a fire-adapted, carnivorous plant species using a Bayesian framework to estimate uncertainty in parameters of three vital rates of dormant seeds – seed-bank ingression, stasis and egression. We used stochastic population projections and elasticity analyses to quantify the relative sensitivity of the stochastic population growth rate (log λs) to changes in these vital rates at different fire return intervals. We then ran stochastic projections of log λs for 1000 posterior samples of the three seed-bank vital rates and assessed how strongly their parameter uncertainty propagated into uncertainty in estimates of log λs and the probability of quasi-extinction, Pq(t). Elasticity analyses indicated that changes in seed-bank stasis and egression had large effects on log λs across fire return intervals. In turn, uncertainty in the estimates of these two vital rates explained &gt; 50% of the variation in log λs estimates at several fire-return intervals. Inferences about population viability became less certain as the time between fires widened, with estimates of Pq(t) potentially &gt; 20% higher when considering parameter uncertainty. Our results suggest that, for species with dormant stages, where data is often limited, failing to account for parameter uncertainty in population models may result in incorrect interpretations of population viability.","author":[{"dropping-particle":"","family":"Paniw","given":"Maria","non-dropping-particle":"","parse-names":false,"suffix":""},{"dropping-particle":"","family":"Quintana-Ascencio","given":"Pedro F.","non-dropping-particle":"","parse-names":false,"suffix":""},{"dropping-particle":"","family":"Ojeda","given":"Fernando","non-dropping-particle":"","parse-names":false,"suffix":""},{"dropping-particle":"","family":"Salguero-Gómez","given":"Roberto","non-dropping-particle":"","parse-names":false,"suffix":""}],"container-title":"Oikos","id":"ITEM-1","issue":"6","issued":{"date-parts":[["2017"]]},"page":"900-909","title":"Accounting for uncertainty in dormant life stages in stochastic demographic models","type":"article-journal","volume":"126"},"uris":["http://www.mendeley.com/documents/?uuid=43ed3b29-94b8-4286-8d6a-e2b7763b671f"]}],"mendeley":{"formattedCitation":"(Paniw et al. 2017)","plainTextFormattedCitation":"(Paniw et al. 2017)","previouslyFormattedCitation":"(Paniw et al. 2017)"},"properties":{"noteIndex":0},"schema":"https://github.com/citation-style-language/schema/raw/master/csl-citation.json"}</w:instrText>
      </w:r>
      <w:r w:rsidR="0096311C" w:rsidRPr="00A018BD">
        <w:rPr>
          <w:color w:val="000000" w:themeColor="text1"/>
        </w:rPr>
        <w:fldChar w:fldCharType="separate"/>
      </w:r>
      <w:r w:rsidR="0002340D" w:rsidRPr="00A018BD">
        <w:rPr>
          <w:noProof/>
          <w:color w:val="000000" w:themeColor="text1"/>
        </w:rPr>
        <w:t>(Paniw et al. 2017)</w:t>
      </w:r>
      <w:r w:rsidR="0096311C" w:rsidRPr="00A018BD">
        <w:rPr>
          <w:color w:val="000000" w:themeColor="text1"/>
        </w:rPr>
        <w:fldChar w:fldCharType="end"/>
      </w:r>
      <w:r w:rsidR="00EE7026" w:rsidRPr="00A018BD">
        <w:rPr>
          <w:color w:val="000000" w:themeColor="text1"/>
        </w:rPr>
        <w:t xml:space="preserve"> (Table </w:t>
      </w:r>
      <w:r w:rsidR="00903A87" w:rsidRPr="00A018BD">
        <w:rPr>
          <w:color w:val="000000" w:themeColor="text1"/>
        </w:rPr>
        <w:t>3</w:t>
      </w:r>
      <w:r w:rsidR="00EE7026" w:rsidRPr="00A018BD">
        <w:rPr>
          <w:color w:val="000000" w:themeColor="text1"/>
        </w:rPr>
        <w:t>)</w:t>
      </w:r>
      <w:r w:rsidR="00635B3B" w:rsidRPr="00A018BD">
        <w:rPr>
          <w:color w:val="000000" w:themeColor="text1"/>
        </w:rPr>
        <w:t>.</w:t>
      </w:r>
      <w:r w:rsidR="000B6EDB" w:rsidRPr="00A018BD">
        <w:rPr>
          <w:color w:val="000000" w:themeColor="text1"/>
        </w:rPr>
        <w:t xml:space="preserve"> </w:t>
      </w:r>
      <w:r>
        <w:rPr>
          <w:i/>
          <w:iCs/>
          <w:color w:val="000000" w:themeColor="text1"/>
        </w:rPr>
        <w:t>pEstab</w:t>
      </w:r>
      <w:r>
        <w:rPr>
          <w:color w:val="000000" w:themeColor="text1"/>
        </w:rPr>
        <w:t xml:space="preserve"> is the probability of a seed produced in year </w:t>
      </w:r>
      <w:r>
        <w:rPr>
          <w:i/>
          <w:iCs/>
          <w:color w:val="000000" w:themeColor="text1"/>
        </w:rPr>
        <w:t>t</w:t>
      </w:r>
      <w:r>
        <w:rPr>
          <w:color w:val="000000" w:themeColor="text1"/>
        </w:rPr>
        <w:t xml:space="preserve"> establishing as a seedling in year </w:t>
      </w:r>
      <w:r>
        <w:rPr>
          <w:i/>
          <w:iCs/>
          <w:color w:val="000000" w:themeColor="text1"/>
        </w:rPr>
        <w:t>t</w:t>
      </w:r>
      <w:r>
        <w:rPr>
          <w:iCs/>
          <w:color w:val="000000" w:themeColor="text1"/>
        </w:rPr>
        <w:t xml:space="preserve">+1. </w:t>
      </w:r>
    </w:p>
    <w:p w14:paraId="098A6CC0" w14:textId="7A058817" w:rsidR="00E83D4F" w:rsidRPr="00A018BD" w:rsidRDefault="00DD3B32" w:rsidP="00E83D4F">
      <w:pPr>
        <w:pStyle w:val="NormalWeb"/>
        <w:spacing w:line="480" w:lineRule="auto"/>
        <w:ind w:firstLine="360"/>
        <w:rPr>
          <w:color w:val="000000" w:themeColor="text1"/>
        </w:rPr>
      </w:pPr>
      <w:r w:rsidRPr="00A018BD">
        <w:rPr>
          <w:color w:val="000000" w:themeColor="text1"/>
        </w:rPr>
        <w:t>We used data from the three-year demographic monitoring study to parameterize the vital rate</w:t>
      </w:r>
      <w:r w:rsidR="002049F4" w:rsidRPr="00A018BD">
        <w:rPr>
          <w:color w:val="000000" w:themeColor="text1"/>
        </w:rPr>
        <w:t xml:space="preserve">s </w:t>
      </w:r>
      <w:r w:rsidRPr="00A018BD">
        <w:rPr>
          <w:color w:val="000000" w:themeColor="text1"/>
        </w:rPr>
        <w:t>used in the IPMs</w:t>
      </w:r>
      <w:r w:rsidR="008258F2">
        <w:rPr>
          <w:color w:val="000000" w:themeColor="text1"/>
        </w:rPr>
        <w:t xml:space="preserve"> (vital rates are shown in Fig. 1)</w:t>
      </w:r>
      <w:r w:rsidRPr="00A018BD">
        <w:rPr>
          <w:color w:val="000000" w:themeColor="text1"/>
        </w:rPr>
        <w:t xml:space="preserve">. </w:t>
      </w:r>
      <w:r w:rsidR="00E83D4F" w:rsidRPr="00A018BD">
        <w:rPr>
          <w:color w:val="000000" w:themeColor="text1"/>
        </w:rPr>
        <w:t>Vital rate functions for the continuous, size-based above-ground stage were parameterized using data from “</w:t>
      </w:r>
      <w:r w:rsidR="00906A31">
        <w:rPr>
          <w:color w:val="000000" w:themeColor="text1"/>
        </w:rPr>
        <w:t>non-seedling</w:t>
      </w:r>
      <w:r w:rsidR="00B7076D" w:rsidRPr="00A018BD">
        <w:rPr>
          <w:color w:val="000000" w:themeColor="text1"/>
        </w:rPr>
        <w:t xml:space="preserve"> </w:t>
      </w:r>
      <w:r w:rsidR="00E83D4F" w:rsidRPr="00A018BD">
        <w:rPr>
          <w:color w:val="000000" w:themeColor="text1"/>
        </w:rPr>
        <w:t xml:space="preserve">plants” as well as seedlings. Although seedlings (above-ground plants &lt; 3 cm in leaf length) were only tallied in each </w:t>
      </w:r>
      <w:r w:rsidR="00B22C60">
        <w:rPr>
          <w:color w:val="000000" w:themeColor="text1"/>
        </w:rPr>
        <w:t xml:space="preserve">subplot of each </w:t>
      </w:r>
      <w:r w:rsidR="00E83D4F" w:rsidRPr="00A018BD">
        <w:rPr>
          <w:color w:val="000000" w:themeColor="text1"/>
        </w:rPr>
        <w:t xml:space="preserve">quadrat and year instead of tagged and measured, we incorporated them into the dataset for continuous, above-ground plants by assigning them a random size drawn from a continuous, uniform probability distribution (seedling size ~ </w:t>
      </w:r>
      <w:commentRangeStart w:id="24"/>
      <w:commentRangeStart w:id="25"/>
      <w:r w:rsidR="00E83D4F" w:rsidRPr="00A018BD">
        <w:rPr>
          <w:i/>
          <w:iCs/>
          <w:color w:val="000000" w:themeColor="text1"/>
        </w:rPr>
        <w:t>U</w:t>
      </w:r>
      <w:r w:rsidR="00E83D4F" w:rsidRPr="00A018BD">
        <w:rPr>
          <w:color w:val="000000" w:themeColor="text1"/>
        </w:rPr>
        <w:t>(0.1, 3)</w:t>
      </w:r>
      <w:commentRangeEnd w:id="24"/>
      <w:r w:rsidR="00AE01C0">
        <w:rPr>
          <w:rStyle w:val="CommentReference"/>
          <w:rFonts w:asciiTheme="minorHAnsi" w:eastAsiaTheme="minorHAnsi" w:hAnsiTheme="minorHAnsi" w:cstheme="minorBidi"/>
        </w:rPr>
        <w:commentReference w:id="24"/>
      </w:r>
      <w:commentRangeEnd w:id="25"/>
      <w:r w:rsidR="005B2773">
        <w:rPr>
          <w:rStyle w:val="CommentReference"/>
          <w:rFonts w:asciiTheme="minorHAnsi" w:eastAsiaTheme="minorHAnsi" w:hAnsiTheme="minorHAnsi" w:cstheme="minorBidi"/>
        </w:rPr>
        <w:commentReference w:id="25"/>
      </w:r>
      <w:r w:rsidR="00E83D4F" w:rsidRPr="00A018BD">
        <w:rPr>
          <w:color w:val="000000" w:themeColor="text1"/>
        </w:rPr>
        <w:t xml:space="preserve">). </w:t>
      </w:r>
      <w:commentRangeStart w:id="26"/>
      <w:commentRangeStart w:id="27"/>
      <w:r w:rsidR="00E83D4F" w:rsidRPr="00A018BD">
        <w:rPr>
          <w:color w:val="000000" w:themeColor="text1"/>
        </w:rPr>
        <w:t xml:space="preserve">Each new recruit to the &gt; 3 cm stage in year </w:t>
      </w:r>
      <w:r w:rsidR="00E83D4F" w:rsidRPr="00A018BD">
        <w:rPr>
          <w:i/>
          <w:iCs/>
          <w:color w:val="000000" w:themeColor="text1"/>
        </w:rPr>
        <w:t>t</w:t>
      </w:r>
      <w:r w:rsidR="00E83D4F" w:rsidRPr="00A018BD">
        <w:rPr>
          <w:color w:val="000000" w:themeColor="text1"/>
        </w:rPr>
        <w:t>+1 was randomly assigned to a seedling</w:t>
      </w:r>
      <w:r w:rsidR="00B22C60">
        <w:rPr>
          <w:color w:val="000000" w:themeColor="text1"/>
        </w:rPr>
        <w:t xml:space="preserve"> within the same subplot</w:t>
      </w:r>
      <w:r w:rsidR="00E83D4F" w:rsidRPr="00A018BD">
        <w:rPr>
          <w:color w:val="000000" w:themeColor="text1"/>
        </w:rPr>
        <w:t xml:space="preserve"> in year </w:t>
      </w:r>
      <w:r w:rsidR="00E83D4F" w:rsidRPr="00A018BD">
        <w:rPr>
          <w:i/>
          <w:iCs/>
          <w:color w:val="000000" w:themeColor="text1"/>
        </w:rPr>
        <w:t>t</w:t>
      </w:r>
      <w:r w:rsidR="00E83D4F" w:rsidRPr="00A018BD">
        <w:rPr>
          <w:color w:val="000000" w:themeColor="text1"/>
        </w:rPr>
        <w:t xml:space="preserve">. Seedlings in year </w:t>
      </w:r>
      <w:r w:rsidR="00E83D4F" w:rsidRPr="00A018BD">
        <w:rPr>
          <w:i/>
          <w:iCs/>
          <w:color w:val="000000" w:themeColor="text1"/>
        </w:rPr>
        <w:t>t</w:t>
      </w:r>
      <w:r w:rsidR="00E83D4F" w:rsidRPr="00A018BD">
        <w:rPr>
          <w:color w:val="000000" w:themeColor="text1"/>
        </w:rPr>
        <w:t xml:space="preserve"> that were assigned a recruit in year </w:t>
      </w:r>
      <w:r w:rsidR="00E83D4F" w:rsidRPr="00A018BD">
        <w:rPr>
          <w:i/>
          <w:iCs/>
          <w:color w:val="000000" w:themeColor="text1"/>
        </w:rPr>
        <w:t>t</w:t>
      </w:r>
      <w:r w:rsidR="00E83D4F" w:rsidRPr="00A018BD">
        <w:rPr>
          <w:color w:val="000000" w:themeColor="text1"/>
        </w:rPr>
        <w:t xml:space="preserve">+1 survived, </w:t>
      </w:r>
      <w:commentRangeEnd w:id="26"/>
      <w:r w:rsidR="00554F56">
        <w:rPr>
          <w:rStyle w:val="CommentReference"/>
          <w:rFonts w:asciiTheme="minorHAnsi" w:eastAsiaTheme="minorHAnsi" w:hAnsiTheme="minorHAnsi" w:cstheme="minorBidi"/>
        </w:rPr>
        <w:commentReference w:id="26"/>
      </w:r>
      <w:commentRangeEnd w:id="27"/>
      <w:r w:rsidR="005B2773">
        <w:rPr>
          <w:rStyle w:val="CommentReference"/>
          <w:rFonts w:asciiTheme="minorHAnsi" w:eastAsiaTheme="minorHAnsi" w:hAnsiTheme="minorHAnsi" w:cstheme="minorBidi"/>
        </w:rPr>
        <w:commentReference w:id="27"/>
      </w:r>
      <w:r w:rsidR="00E83D4F" w:rsidRPr="00A018BD">
        <w:rPr>
          <w:color w:val="000000" w:themeColor="text1"/>
        </w:rPr>
        <w:t xml:space="preserve">while those without an </w:t>
      </w:r>
      <w:r w:rsidR="00E83D4F" w:rsidRPr="00A018BD">
        <w:rPr>
          <w:color w:val="000000" w:themeColor="text1"/>
        </w:rPr>
        <w:lastRenderedPageBreak/>
        <w:t xml:space="preserve">assigned recruit died. Incorporating seedlings into the continuous dataset in this fashion allowed us to create IPMs using only one discrete stage. </w:t>
      </w:r>
    </w:p>
    <w:p w14:paraId="6DBD4A93" w14:textId="72CCDE56" w:rsidR="00E22B4A" w:rsidRDefault="00611868" w:rsidP="00E22B4A">
      <w:pPr>
        <w:pStyle w:val="NormalWeb"/>
        <w:spacing w:line="480" w:lineRule="auto"/>
        <w:ind w:firstLine="360"/>
        <w:rPr>
          <w:rFonts w:eastAsia="MS Gothic"/>
          <w:color w:val="000000" w:themeColor="text1"/>
        </w:rPr>
      </w:pPr>
      <w:r w:rsidRPr="00A018BD">
        <w:rPr>
          <w:color w:val="000000" w:themeColor="text1"/>
        </w:rPr>
        <w:t xml:space="preserve">We used data from the demographic study to estimate continuous vital rate functions describing survival, growth, probability of flowering, seed production, and recruit size. For each of these vital rates, we fit subpopulation-level models as well as models using data across all sites. </w:t>
      </w:r>
      <w:commentRangeStart w:id="28"/>
      <w:commentRangeStart w:id="29"/>
      <w:r w:rsidRPr="00A018BD">
        <w:rPr>
          <w:color w:val="000000" w:themeColor="text1"/>
        </w:rPr>
        <w:t>We additionally fit models with and without density dependence,</w:t>
      </w:r>
      <w:r w:rsidR="00F5682B" w:rsidRPr="00A018BD">
        <w:rPr>
          <w:color w:val="000000" w:themeColor="text1"/>
        </w:rPr>
        <w:t xml:space="preserve"> </w:t>
      </w:r>
      <w:r w:rsidRPr="00A018BD">
        <w:rPr>
          <w:color w:val="000000" w:themeColor="text1"/>
        </w:rPr>
        <w:t>with and without environmental covariates</w:t>
      </w:r>
      <w:r w:rsidR="00F5682B" w:rsidRPr="00A018BD">
        <w:rPr>
          <w:color w:val="000000" w:themeColor="text1"/>
        </w:rPr>
        <w:t>, and using data either from all years or from each unique annual transition</w:t>
      </w:r>
      <w:commentRangeEnd w:id="28"/>
      <w:r w:rsidR="00E33286">
        <w:rPr>
          <w:rStyle w:val="CommentReference"/>
          <w:rFonts w:asciiTheme="minorHAnsi" w:eastAsiaTheme="minorHAnsi" w:hAnsiTheme="minorHAnsi" w:cstheme="minorBidi"/>
        </w:rPr>
        <w:commentReference w:id="28"/>
      </w:r>
      <w:commentRangeEnd w:id="29"/>
      <w:r w:rsidR="005B2773">
        <w:rPr>
          <w:rStyle w:val="CommentReference"/>
          <w:rFonts w:asciiTheme="minorHAnsi" w:eastAsiaTheme="minorHAnsi" w:hAnsiTheme="minorHAnsi" w:cstheme="minorBidi"/>
        </w:rPr>
        <w:commentReference w:id="29"/>
      </w:r>
      <w:r w:rsidRPr="00A018BD">
        <w:rPr>
          <w:color w:val="000000" w:themeColor="text1"/>
        </w:rPr>
        <w:t xml:space="preserve">. The basic model structure was the same for each vital rate (Table </w:t>
      </w:r>
      <w:r w:rsidR="00903A87" w:rsidRPr="00A018BD">
        <w:rPr>
          <w:color w:val="000000" w:themeColor="text1"/>
        </w:rPr>
        <w:t>3</w:t>
      </w:r>
      <w:r w:rsidRPr="00A018BD">
        <w:rPr>
          <w:color w:val="000000" w:themeColor="text1"/>
        </w:rPr>
        <w:t>). Additional covariates indicating population size and environmental conditions were added to these basic models. We modeled survival probability</w:t>
      </w:r>
      <w:r w:rsidR="000F54B4" w:rsidRPr="00A018BD">
        <w:rPr>
          <w:color w:val="000000" w:themeColor="text1"/>
        </w:rPr>
        <w:t xml:space="preserve"> (</w:t>
      </w:r>
      <w:r w:rsidR="000F54B4" w:rsidRPr="00A018BD">
        <w:rPr>
          <w:i/>
          <w:iCs/>
          <w:color w:val="000000" w:themeColor="text1"/>
        </w:rPr>
        <w:t>s(z)</w:t>
      </w:r>
      <w:r w:rsidR="000F54B4" w:rsidRPr="00A018BD">
        <w:rPr>
          <w:color w:val="000000" w:themeColor="text1"/>
        </w:rPr>
        <w:t>)</w:t>
      </w:r>
      <w:r w:rsidRPr="00A018BD">
        <w:rPr>
          <w:color w:val="000000" w:themeColor="text1"/>
        </w:rPr>
        <w:t xml:space="preserve"> as a function of log-transformed leaf size</w:t>
      </w:r>
      <w:r w:rsidRPr="00A018BD">
        <w:rPr>
          <w:i/>
          <w:iCs/>
          <w:color w:val="000000" w:themeColor="text1"/>
          <w:vertAlign w:val="subscript"/>
        </w:rPr>
        <w:t>t</w:t>
      </w:r>
      <w:r w:rsidRPr="00A018BD">
        <w:rPr>
          <w:i/>
          <w:iCs/>
          <w:color w:val="000000" w:themeColor="text1"/>
        </w:rPr>
        <w:t xml:space="preserve"> </w:t>
      </w:r>
      <w:r w:rsidRPr="00A018BD">
        <w:rPr>
          <w:color w:val="000000" w:themeColor="text1"/>
        </w:rPr>
        <w:t xml:space="preserve">using </w:t>
      </w:r>
      <w:r w:rsidR="000F54B4" w:rsidRPr="00A018BD">
        <w:rPr>
          <w:color w:val="000000" w:themeColor="text1"/>
        </w:rPr>
        <w:t xml:space="preserve">generalized </w:t>
      </w:r>
      <w:r w:rsidRPr="00A018BD">
        <w:rPr>
          <w:color w:val="000000" w:themeColor="text1"/>
        </w:rPr>
        <w:t xml:space="preserve">linear models with binomial error distributions. Flowering individuals were excluded from the data used to fit survival models, since </w:t>
      </w:r>
      <w:r w:rsidRPr="00A018BD">
        <w:rPr>
          <w:i/>
          <w:iCs/>
          <w:color w:val="000000" w:themeColor="text1"/>
        </w:rPr>
        <w:t>O. coloradensis</w:t>
      </w:r>
      <w:r w:rsidRPr="00A018BD">
        <w:rPr>
          <w:color w:val="000000" w:themeColor="text1"/>
        </w:rPr>
        <w:t xml:space="preserve"> is a monocarpic perennial that nearly always dies after flowering. Probability of flowering </w:t>
      </w:r>
      <w:r w:rsidR="000F54B4" w:rsidRPr="00A018BD">
        <w:rPr>
          <w:color w:val="000000" w:themeColor="text1"/>
        </w:rPr>
        <w:t>(</w:t>
      </w:r>
      <w:r w:rsidR="000F54B4" w:rsidRPr="00A018BD">
        <w:rPr>
          <w:i/>
          <w:iCs/>
          <w:color w:val="000000" w:themeColor="text1"/>
        </w:rPr>
        <w:t xml:space="preserve">Pb(z)) </w:t>
      </w:r>
      <w:r w:rsidRPr="00A018BD">
        <w:rPr>
          <w:color w:val="000000" w:themeColor="text1"/>
        </w:rPr>
        <w:t>was also modeled using</w:t>
      </w:r>
      <w:r w:rsidR="000F54B4" w:rsidRPr="00A018BD">
        <w:rPr>
          <w:color w:val="000000" w:themeColor="text1"/>
        </w:rPr>
        <w:t xml:space="preserve"> generalized</w:t>
      </w:r>
      <w:r w:rsidRPr="00A018BD">
        <w:rPr>
          <w:color w:val="000000" w:themeColor="text1"/>
        </w:rPr>
        <w:t xml:space="preserve"> linear models with binomial error distributions, and </w:t>
      </w:r>
      <w:commentRangeStart w:id="30"/>
      <w:commentRangeStart w:id="31"/>
      <w:r w:rsidRPr="00A018BD">
        <w:rPr>
          <w:color w:val="000000" w:themeColor="text1"/>
        </w:rPr>
        <w:t xml:space="preserve">was predicted </w:t>
      </w:r>
      <w:commentRangeEnd w:id="30"/>
      <w:r w:rsidR="00860ECF">
        <w:rPr>
          <w:rStyle w:val="CommentReference"/>
          <w:rFonts w:asciiTheme="minorHAnsi" w:eastAsiaTheme="minorHAnsi" w:hAnsiTheme="minorHAnsi" w:cstheme="minorBidi"/>
        </w:rPr>
        <w:commentReference w:id="30"/>
      </w:r>
      <w:commentRangeEnd w:id="31"/>
      <w:r w:rsidR="00F85000">
        <w:rPr>
          <w:rStyle w:val="CommentReference"/>
          <w:rFonts w:asciiTheme="minorHAnsi" w:eastAsiaTheme="minorHAnsi" w:hAnsiTheme="minorHAnsi" w:cstheme="minorBidi"/>
        </w:rPr>
        <w:commentReference w:id="31"/>
      </w:r>
      <w:r w:rsidRPr="00A018BD">
        <w:rPr>
          <w:color w:val="000000" w:themeColor="text1"/>
        </w:rPr>
        <w:t>by log-transformed leaf size</w:t>
      </w:r>
      <w:r w:rsidRPr="00A018BD">
        <w:rPr>
          <w:i/>
          <w:iCs/>
          <w:color w:val="000000" w:themeColor="text1"/>
          <w:vertAlign w:val="subscript"/>
        </w:rPr>
        <w:t>t</w:t>
      </w:r>
      <w:r w:rsidRPr="00A018BD">
        <w:rPr>
          <w:color w:val="000000" w:themeColor="text1"/>
        </w:rPr>
        <w:t xml:space="preserve"> plus log-transformed leaf size</w:t>
      </w:r>
      <w:r w:rsidRPr="00A018BD">
        <w:rPr>
          <w:i/>
          <w:iCs/>
          <w:color w:val="000000" w:themeColor="text1"/>
          <w:vertAlign w:val="subscript"/>
        </w:rPr>
        <w:t>t</w:t>
      </w:r>
      <w:r w:rsidRPr="00A018BD">
        <w:rPr>
          <w:i/>
          <w:iCs/>
          <w:color w:val="000000" w:themeColor="text1"/>
        </w:rPr>
        <w:t xml:space="preserve"> </w:t>
      </w:r>
      <w:r w:rsidRPr="00A018BD">
        <w:rPr>
          <w:color w:val="000000" w:themeColor="text1"/>
        </w:rPr>
        <w:t>squared.</w:t>
      </w:r>
      <w:r w:rsidR="000F54B4" w:rsidRPr="00A018BD">
        <w:rPr>
          <w:color w:val="000000" w:themeColor="text1"/>
        </w:rPr>
        <w:t xml:space="preserve"> We estimated seed production (</w:t>
      </w:r>
      <w:r w:rsidR="000F54B4" w:rsidRPr="00A018BD">
        <w:rPr>
          <w:i/>
          <w:iCs/>
          <w:color w:val="000000" w:themeColor="text1"/>
        </w:rPr>
        <w:t>b(z)</w:t>
      </w:r>
      <w:r w:rsidR="000F54B4" w:rsidRPr="00A018BD">
        <w:rPr>
          <w:color w:val="000000" w:themeColor="text1"/>
        </w:rPr>
        <w:t>) as a function of size</w:t>
      </w:r>
      <w:r w:rsidR="000F54B4" w:rsidRPr="00A018BD">
        <w:rPr>
          <w:i/>
          <w:iCs/>
          <w:color w:val="000000" w:themeColor="text1"/>
          <w:vertAlign w:val="subscript"/>
        </w:rPr>
        <w:t xml:space="preserve">t </w:t>
      </w:r>
      <w:r w:rsidR="000F54B4" w:rsidRPr="00A018BD">
        <w:rPr>
          <w:color w:val="000000" w:themeColor="text1"/>
        </w:rPr>
        <w:t>using negative binomial model</w:t>
      </w:r>
      <w:r w:rsidR="00D14E50" w:rsidRPr="00A018BD">
        <w:rPr>
          <w:color w:val="000000" w:themeColor="text1"/>
        </w:rPr>
        <w:t>s</w:t>
      </w:r>
      <w:r w:rsidR="00DD4037">
        <w:rPr>
          <w:color w:val="000000" w:themeColor="text1"/>
        </w:rPr>
        <w:t xml:space="preserve"> because the count data was</w:t>
      </w:r>
      <w:r w:rsidR="00D14E50" w:rsidRPr="00A018BD">
        <w:rPr>
          <w:color w:val="000000" w:themeColor="text1"/>
        </w:rPr>
        <w:t xml:space="preserve"> over</w:t>
      </w:r>
      <w:r w:rsidR="00892E76">
        <w:rPr>
          <w:color w:val="000000" w:themeColor="text1"/>
        </w:rPr>
        <w:t>-</w:t>
      </w:r>
      <w:r w:rsidR="00D14E50" w:rsidRPr="00A018BD">
        <w:rPr>
          <w:color w:val="000000" w:themeColor="text1"/>
        </w:rPr>
        <w:t xml:space="preserve">dispersed. We </w:t>
      </w:r>
      <w:r w:rsidR="004A1051" w:rsidRPr="00A018BD">
        <w:rPr>
          <w:color w:val="000000" w:themeColor="text1"/>
        </w:rPr>
        <w:t xml:space="preserve">only used data from flowering plants in this analysis, and fit these models using </w:t>
      </w:r>
      <w:r w:rsidR="00D14E50" w:rsidRPr="00A018BD">
        <w:rPr>
          <w:color w:val="000000" w:themeColor="text1"/>
        </w:rPr>
        <w:t>the “</w:t>
      </w:r>
      <w:r w:rsidR="004A1051" w:rsidRPr="00A018BD">
        <w:rPr>
          <w:color w:val="000000" w:themeColor="text1"/>
        </w:rPr>
        <w:t xml:space="preserve">glm.nb” function from the “MASS” R package </w:t>
      </w:r>
      <w:r w:rsidR="004A1051" w:rsidRPr="00A018BD">
        <w:rPr>
          <w:color w:val="000000" w:themeColor="text1"/>
        </w:rPr>
        <w:fldChar w:fldCharType="begin" w:fldLock="1"/>
      </w:r>
      <w:r w:rsidR="004A1051" w:rsidRPr="00A018BD">
        <w:rPr>
          <w:color w:val="000000" w:themeColor="text1"/>
        </w:rPr>
        <w:instrText>ADDIN CSL_CITATION {"citationItems":[{"id":"ITEM-1","itemData":{"ISBN":"ISBN 0-387-95457-0","author":[{"dropping-particle":"","family":"Venables","given":"W N","non-dropping-particle":"","parse-names":false,"suffix":""},{"dropping-particle":"","family":"Ripley","given":"B D","non-dropping-particle":"","parse-names":false,"suffix":""}],"edition":"Fourth","id":"ITEM-1","issued":{"date-parts":[["2002"]]},"publisher":"Springer","publisher-place":"New York","title":"Modern Applied Statistics with S","type":"book"},"uris":["http://www.mendeley.com/documents/?uuid=48d57b11-4086-4235-8ee7-cd651710e176"]}],"mendeley":{"formattedCitation":"(Venables and Ripley 2002)","plainTextFormattedCitation":"(Venables and Ripley 2002)","previouslyFormattedCitation":"(Venables and Ripley 2002)"},"properties":{"noteIndex":0},"schema":"https://github.com/citation-style-language/schema/raw/master/csl-citation.json"}</w:instrText>
      </w:r>
      <w:r w:rsidR="004A1051" w:rsidRPr="00A018BD">
        <w:rPr>
          <w:color w:val="000000" w:themeColor="text1"/>
        </w:rPr>
        <w:fldChar w:fldCharType="separate"/>
      </w:r>
      <w:r w:rsidR="004A1051" w:rsidRPr="00A018BD">
        <w:rPr>
          <w:noProof/>
          <w:color w:val="000000" w:themeColor="text1"/>
        </w:rPr>
        <w:t>(Venables and Ripley 2002)</w:t>
      </w:r>
      <w:r w:rsidR="004A1051" w:rsidRPr="00A018BD">
        <w:rPr>
          <w:color w:val="000000" w:themeColor="text1"/>
        </w:rPr>
        <w:fldChar w:fldCharType="end"/>
      </w:r>
      <w:r w:rsidR="004A1051" w:rsidRPr="00A018BD">
        <w:rPr>
          <w:color w:val="000000" w:themeColor="text1"/>
        </w:rPr>
        <w:t>.</w:t>
      </w:r>
      <w:r w:rsidR="00D824D8" w:rsidRPr="00A018BD">
        <w:rPr>
          <w:color w:val="000000" w:themeColor="text1"/>
        </w:rPr>
        <w:t xml:space="preserve"> </w:t>
      </w:r>
      <w:r w:rsidR="0032637B" w:rsidRPr="00A018BD">
        <w:rPr>
          <w:color w:val="000000" w:themeColor="text1"/>
        </w:rPr>
        <w:t>Plant</w:t>
      </w:r>
      <w:r w:rsidR="00D824D8" w:rsidRPr="00A018BD">
        <w:rPr>
          <w:color w:val="000000" w:themeColor="text1"/>
        </w:rPr>
        <w:t xml:space="preserve"> size</w:t>
      </w:r>
      <w:r w:rsidR="00D824D8" w:rsidRPr="00A018BD">
        <w:rPr>
          <w:i/>
          <w:iCs/>
          <w:color w:val="000000" w:themeColor="text1"/>
          <w:vertAlign w:val="subscript"/>
        </w:rPr>
        <w:t>t+1</w:t>
      </w:r>
      <w:r w:rsidR="00D824D8" w:rsidRPr="00A018BD">
        <w:rPr>
          <w:color w:val="000000" w:themeColor="text1"/>
        </w:rPr>
        <w:t xml:space="preserve"> </w:t>
      </w:r>
      <w:r w:rsidR="0032637B" w:rsidRPr="00A018BD">
        <w:rPr>
          <w:color w:val="000000" w:themeColor="text1"/>
        </w:rPr>
        <w:t>(</w:t>
      </w:r>
      <w:r w:rsidR="0032637B" w:rsidRPr="00A018BD">
        <w:rPr>
          <w:i/>
          <w:iCs/>
          <w:color w:val="000000" w:themeColor="text1"/>
        </w:rPr>
        <w:t>G(z’,z)</w:t>
      </w:r>
      <w:r w:rsidR="0032637B" w:rsidRPr="00A018BD">
        <w:rPr>
          <w:color w:val="000000" w:themeColor="text1"/>
        </w:rPr>
        <w:t xml:space="preserve">) </w:t>
      </w:r>
      <w:r w:rsidR="00D824D8" w:rsidRPr="00A018BD">
        <w:rPr>
          <w:color w:val="000000" w:themeColor="text1"/>
        </w:rPr>
        <w:t>w</w:t>
      </w:r>
      <w:r w:rsidR="0032637B" w:rsidRPr="00A018BD">
        <w:rPr>
          <w:color w:val="000000" w:themeColor="text1"/>
        </w:rPr>
        <w:t>as</w:t>
      </w:r>
      <w:r w:rsidR="00D824D8" w:rsidRPr="00A018BD">
        <w:rPr>
          <w:color w:val="000000" w:themeColor="text1"/>
        </w:rPr>
        <w:t xml:space="preserve"> </w:t>
      </w:r>
      <w:r w:rsidR="0032637B" w:rsidRPr="00A018BD">
        <w:rPr>
          <w:color w:val="000000" w:themeColor="text1"/>
        </w:rPr>
        <w:t>described</w:t>
      </w:r>
      <w:r w:rsidR="00D824D8" w:rsidRPr="00A018BD">
        <w:rPr>
          <w:color w:val="000000" w:themeColor="text1"/>
        </w:rPr>
        <w:t xml:space="preserve"> </w:t>
      </w:r>
      <w:r w:rsidR="0032637B" w:rsidRPr="00A018BD">
        <w:rPr>
          <w:color w:val="000000" w:themeColor="text1"/>
        </w:rPr>
        <w:t xml:space="preserve">as a series of </w:t>
      </w:r>
      <w:r w:rsidR="003F0141" w:rsidRPr="00A018BD">
        <w:rPr>
          <w:color w:val="000000" w:themeColor="text1"/>
        </w:rPr>
        <w:t>N</w:t>
      </w:r>
      <w:r w:rsidR="00D824D8" w:rsidRPr="00A018BD">
        <w:rPr>
          <w:color w:val="000000" w:themeColor="text1"/>
        </w:rPr>
        <w:t>ormal distribution</w:t>
      </w:r>
      <w:r w:rsidR="0032637B" w:rsidRPr="00A018BD">
        <w:rPr>
          <w:color w:val="000000" w:themeColor="text1"/>
        </w:rPr>
        <w:t>s</w:t>
      </w:r>
      <w:r w:rsidR="003F0141" w:rsidRPr="00A018BD">
        <w:rPr>
          <w:color w:val="000000" w:themeColor="text1"/>
        </w:rPr>
        <w:t xml:space="preserve"> with mean = </w:t>
      </w:r>
      <w:r w:rsidR="003F0141" w:rsidRPr="00A018BD">
        <w:rPr>
          <w:rFonts w:eastAsia="MS Gothic"/>
          <w:color w:val="000000" w:themeColor="text1"/>
        </w:rPr>
        <w:t>μ</w:t>
      </w:r>
      <w:r w:rsidR="003F0141" w:rsidRPr="00A018BD">
        <w:rPr>
          <w:rFonts w:eastAsia="MS Gothic"/>
          <w:color w:val="000000" w:themeColor="text1"/>
          <w:vertAlign w:val="subscript"/>
        </w:rPr>
        <w:t>s</w:t>
      </w:r>
      <w:r w:rsidR="003F0141" w:rsidRPr="00A018BD">
        <w:rPr>
          <w:rFonts w:eastAsia="MS Gothic"/>
          <w:color w:val="000000" w:themeColor="text1"/>
        </w:rPr>
        <w:t xml:space="preserve"> and standard deviation = σ</w:t>
      </w:r>
      <w:r w:rsidR="003F0141" w:rsidRPr="00A018BD">
        <w:rPr>
          <w:rFonts w:eastAsia="MS Gothic"/>
          <w:color w:val="000000" w:themeColor="text1"/>
          <w:vertAlign w:val="subscript"/>
        </w:rPr>
        <w:t>s</w:t>
      </w:r>
      <w:r w:rsidR="003F0141" w:rsidRPr="00A018BD">
        <w:rPr>
          <w:color w:val="000000" w:themeColor="text1"/>
        </w:rPr>
        <w:t>.</w:t>
      </w:r>
      <w:r w:rsidR="0032637B" w:rsidRPr="00A018BD">
        <w:rPr>
          <w:color w:val="000000" w:themeColor="text1"/>
        </w:rPr>
        <w:t xml:space="preserve"> Mean plant size</w:t>
      </w:r>
      <w:r w:rsidR="0032637B" w:rsidRPr="00A018BD">
        <w:rPr>
          <w:color w:val="000000" w:themeColor="text1"/>
        </w:rPr>
        <w:softHyphen/>
      </w:r>
      <w:r w:rsidR="0032637B" w:rsidRPr="00A018BD">
        <w:rPr>
          <w:i/>
          <w:iCs/>
          <w:color w:val="000000" w:themeColor="text1"/>
          <w:vertAlign w:val="subscript"/>
        </w:rPr>
        <w:t>t+1</w:t>
      </w:r>
      <w:r w:rsidR="0032637B" w:rsidRPr="00A018BD">
        <w:rPr>
          <w:i/>
          <w:iCs/>
          <w:color w:val="000000" w:themeColor="text1"/>
        </w:rPr>
        <w:t xml:space="preserve"> </w:t>
      </w:r>
      <w:r w:rsidR="003F0141" w:rsidRPr="00A018BD">
        <w:rPr>
          <w:color w:val="000000" w:themeColor="text1"/>
        </w:rPr>
        <w:t>(</w:t>
      </w:r>
      <w:r w:rsidR="003F0141" w:rsidRPr="00A018BD">
        <w:rPr>
          <w:rFonts w:eastAsia="MS Gothic"/>
          <w:color w:val="000000" w:themeColor="text1"/>
        </w:rPr>
        <w:t>μ</w:t>
      </w:r>
      <w:r w:rsidR="003F0141" w:rsidRPr="00A018BD">
        <w:rPr>
          <w:rFonts w:eastAsia="MS Gothic"/>
          <w:color w:val="000000" w:themeColor="text1"/>
          <w:vertAlign w:val="subscript"/>
        </w:rPr>
        <w:t>s</w:t>
      </w:r>
      <w:r w:rsidR="003F0141" w:rsidRPr="00A018BD">
        <w:rPr>
          <w:color w:val="000000" w:themeColor="text1"/>
        </w:rPr>
        <w:t>) was modeled as a function of</w:t>
      </w:r>
      <w:r w:rsidR="003F0141" w:rsidRPr="00A018BD">
        <w:rPr>
          <w:i/>
          <w:iCs/>
          <w:color w:val="000000" w:themeColor="text1"/>
        </w:rPr>
        <w:t xml:space="preserve"> </w:t>
      </w:r>
      <w:r w:rsidR="0032637B" w:rsidRPr="00A018BD">
        <w:rPr>
          <w:color w:val="000000" w:themeColor="text1"/>
        </w:rPr>
        <w:t>size</w:t>
      </w:r>
      <w:r w:rsidR="0032637B" w:rsidRPr="00A018BD">
        <w:rPr>
          <w:color w:val="000000" w:themeColor="text1"/>
        </w:rPr>
        <w:softHyphen/>
      </w:r>
      <w:r w:rsidR="0032637B" w:rsidRPr="00A018BD">
        <w:rPr>
          <w:i/>
          <w:iCs/>
          <w:color w:val="000000" w:themeColor="text1"/>
          <w:vertAlign w:val="subscript"/>
        </w:rPr>
        <w:t>t</w:t>
      </w:r>
      <w:r w:rsidR="0032637B" w:rsidRPr="00A018BD">
        <w:rPr>
          <w:i/>
          <w:iCs/>
          <w:color w:val="000000" w:themeColor="text1"/>
        </w:rPr>
        <w:t xml:space="preserve"> </w:t>
      </w:r>
      <w:r w:rsidR="003F0141" w:rsidRPr="00A018BD">
        <w:rPr>
          <w:color w:val="000000" w:themeColor="text1"/>
        </w:rPr>
        <w:t xml:space="preserve">using </w:t>
      </w:r>
      <w:r w:rsidR="00D824D8" w:rsidRPr="00A018BD">
        <w:rPr>
          <w:color w:val="000000" w:themeColor="text1"/>
        </w:rPr>
        <w:t>linear models with Gaussian error.</w:t>
      </w:r>
      <w:r w:rsidR="0032637B" w:rsidRPr="00A018BD">
        <w:rPr>
          <w:color w:val="000000" w:themeColor="text1"/>
        </w:rPr>
        <w:t xml:space="preserve"> The standard deviation </w:t>
      </w:r>
      <w:r w:rsidR="003F0141" w:rsidRPr="00A018BD">
        <w:rPr>
          <w:color w:val="000000" w:themeColor="text1"/>
        </w:rPr>
        <w:t>of plant size</w:t>
      </w:r>
      <w:r w:rsidR="003F0141" w:rsidRPr="00A018BD">
        <w:rPr>
          <w:color w:val="000000" w:themeColor="text1"/>
        </w:rPr>
        <w:softHyphen/>
      </w:r>
      <w:r w:rsidR="003F0141" w:rsidRPr="00A018BD">
        <w:rPr>
          <w:i/>
          <w:iCs/>
          <w:color w:val="000000" w:themeColor="text1"/>
          <w:vertAlign w:val="subscript"/>
        </w:rPr>
        <w:t>t+1</w:t>
      </w:r>
      <w:commentRangeStart w:id="32"/>
      <w:commentRangeStart w:id="33"/>
      <w:r w:rsidR="003F0141" w:rsidRPr="00A018BD">
        <w:rPr>
          <w:i/>
          <w:iCs/>
          <w:color w:val="000000" w:themeColor="text1"/>
        </w:rPr>
        <w:t xml:space="preserve"> </w:t>
      </w:r>
      <w:r w:rsidR="003F0141" w:rsidRPr="00A018BD">
        <w:rPr>
          <w:color w:val="000000" w:themeColor="text1"/>
        </w:rPr>
        <w:t>(</w:t>
      </w:r>
      <w:r w:rsidR="003F0141" w:rsidRPr="00A018BD">
        <w:rPr>
          <w:rFonts w:eastAsia="MS Gothic"/>
          <w:color w:val="000000" w:themeColor="text1"/>
        </w:rPr>
        <w:t>σ</w:t>
      </w:r>
      <w:r w:rsidR="003F0141" w:rsidRPr="00A018BD">
        <w:rPr>
          <w:rFonts w:eastAsia="MS Gothic"/>
          <w:color w:val="000000" w:themeColor="text1"/>
          <w:vertAlign w:val="subscript"/>
        </w:rPr>
        <w:t>s</w:t>
      </w:r>
      <w:r w:rsidR="003F0141" w:rsidRPr="00A018BD">
        <w:rPr>
          <w:color w:val="000000" w:themeColor="text1"/>
        </w:rPr>
        <w:t>) was the residual standard error of these linear models</w:t>
      </w:r>
      <w:commentRangeEnd w:id="32"/>
      <w:r w:rsidR="00860ECF">
        <w:rPr>
          <w:rStyle w:val="CommentReference"/>
          <w:rFonts w:asciiTheme="minorHAnsi" w:eastAsiaTheme="minorHAnsi" w:hAnsiTheme="minorHAnsi" w:cstheme="minorBidi"/>
        </w:rPr>
        <w:commentReference w:id="32"/>
      </w:r>
      <w:commentRangeEnd w:id="33"/>
      <w:r w:rsidR="00E1578D">
        <w:rPr>
          <w:rStyle w:val="CommentReference"/>
          <w:rFonts w:asciiTheme="minorHAnsi" w:eastAsiaTheme="minorHAnsi" w:hAnsiTheme="minorHAnsi" w:cstheme="minorBidi"/>
        </w:rPr>
        <w:commentReference w:id="33"/>
      </w:r>
      <w:r w:rsidR="003F0141" w:rsidRPr="00A018BD">
        <w:rPr>
          <w:color w:val="000000" w:themeColor="text1"/>
        </w:rPr>
        <w:t>. The distribution</w:t>
      </w:r>
      <w:r w:rsidR="00CB5783" w:rsidRPr="00A018BD">
        <w:rPr>
          <w:color w:val="000000" w:themeColor="text1"/>
        </w:rPr>
        <w:t>s</w:t>
      </w:r>
      <w:r w:rsidR="003F0141" w:rsidRPr="00A018BD">
        <w:rPr>
          <w:color w:val="000000" w:themeColor="text1"/>
        </w:rPr>
        <w:t xml:space="preserve"> of recruit size in the next year (</w:t>
      </w:r>
      <w:r w:rsidR="003F0141" w:rsidRPr="00A018BD">
        <w:rPr>
          <w:i/>
          <w:iCs/>
          <w:color w:val="000000" w:themeColor="text1"/>
        </w:rPr>
        <w:t>c</w:t>
      </w:r>
      <w:r w:rsidR="003F0141" w:rsidRPr="00A018BD">
        <w:rPr>
          <w:i/>
          <w:iCs/>
          <w:color w:val="000000" w:themeColor="text1"/>
          <w:vertAlign w:val="subscript"/>
        </w:rPr>
        <w:t>o</w:t>
      </w:r>
      <w:r w:rsidR="003F0141" w:rsidRPr="00A018BD">
        <w:rPr>
          <w:color w:val="000000" w:themeColor="text1"/>
        </w:rPr>
        <w:t>(</w:t>
      </w:r>
      <w:r w:rsidR="003F0141" w:rsidRPr="00A018BD">
        <w:rPr>
          <w:i/>
          <w:iCs/>
          <w:color w:val="000000" w:themeColor="text1"/>
        </w:rPr>
        <w:t>z’</w:t>
      </w:r>
      <w:r w:rsidR="003F0141" w:rsidRPr="00A018BD">
        <w:rPr>
          <w:color w:val="000000" w:themeColor="text1"/>
        </w:rPr>
        <w:t>)) w</w:t>
      </w:r>
      <w:r w:rsidR="00CB5783" w:rsidRPr="00A018BD">
        <w:rPr>
          <w:color w:val="000000" w:themeColor="text1"/>
        </w:rPr>
        <w:t xml:space="preserve">ere </w:t>
      </w:r>
      <w:r w:rsidR="003F0141" w:rsidRPr="00A018BD">
        <w:rPr>
          <w:color w:val="000000" w:themeColor="text1"/>
        </w:rPr>
        <w:t xml:space="preserve">described by </w:t>
      </w:r>
      <w:r w:rsidR="003F0141" w:rsidRPr="00A018BD">
        <w:rPr>
          <w:color w:val="000000" w:themeColor="text1"/>
        </w:rPr>
        <w:lastRenderedPageBreak/>
        <w:t>Normal distribution</w:t>
      </w:r>
      <w:r w:rsidR="00CB5783" w:rsidRPr="00A018BD">
        <w:rPr>
          <w:color w:val="000000" w:themeColor="text1"/>
        </w:rPr>
        <w:t>s</w:t>
      </w:r>
      <w:r w:rsidR="00973F38" w:rsidRPr="00A018BD">
        <w:rPr>
          <w:color w:val="000000" w:themeColor="text1"/>
        </w:rPr>
        <w:t xml:space="preserve"> </w:t>
      </w:r>
      <w:r w:rsidR="00E923D9" w:rsidRPr="00A018BD">
        <w:rPr>
          <w:color w:val="000000" w:themeColor="text1"/>
        </w:rPr>
        <w:t xml:space="preserve">with the mean </w:t>
      </w:r>
      <w:r w:rsidR="00E923D9" w:rsidRPr="00A018BD">
        <w:rPr>
          <w:rFonts w:eastAsia="MS Gothic"/>
          <w:color w:val="000000" w:themeColor="text1"/>
        </w:rPr>
        <w:t>μ</w:t>
      </w:r>
      <w:r w:rsidR="00E923D9" w:rsidRPr="00A018BD">
        <w:rPr>
          <w:rFonts w:eastAsia="MS Gothic"/>
          <w:color w:val="000000" w:themeColor="text1"/>
          <w:vertAlign w:val="subscript"/>
        </w:rPr>
        <w:t>r</w:t>
      </w:r>
      <w:r w:rsidR="00E923D9" w:rsidRPr="00A018BD">
        <w:rPr>
          <w:rFonts w:eastAsia="MS Gothic"/>
          <w:color w:val="000000" w:themeColor="text1"/>
        </w:rPr>
        <w:t>, and the standard deviation σ</w:t>
      </w:r>
      <w:r w:rsidR="00E923D9" w:rsidRPr="00A018BD">
        <w:rPr>
          <w:rFonts w:eastAsia="MS Gothic"/>
          <w:color w:val="000000" w:themeColor="text1"/>
          <w:vertAlign w:val="subscript"/>
        </w:rPr>
        <w:t>r</w:t>
      </w:r>
      <w:r w:rsidR="00E923D9" w:rsidRPr="00A018BD">
        <w:rPr>
          <w:rFonts w:eastAsia="MS Gothic"/>
          <w:color w:val="000000" w:themeColor="text1"/>
        </w:rPr>
        <w:t xml:space="preserve">. </w:t>
      </w:r>
      <w:r w:rsidR="00CB5783" w:rsidRPr="00A018BD">
        <w:rPr>
          <w:rFonts w:eastAsia="MS Gothic"/>
          <w:color w:val="000000" w:themeColor="text1"/>
        </w:rPr>
        <w:t>μ</w:t>
      </w:r>
      <w:r w:rsidR="00CB5783" w:rsidRPr="00A018BD">
        <w:rPr>
          <w:rFonts w:eastAsia="MS Gothic"/>
          <w:color w:val="000000" w:themeColor="text1"/>
          <w:vertAlign w:val="subscript"/>
        </w:rPr>
        <w:t xml:space="preserve">r </w:t>
      </w:r>
      <w:r w:rsidR="00CB5783" w:rsidRPr="00A018BD">
        <w:rPr>
          <w:rFonts w:eastAsia="MS Gothic"/>
          <w:color w:val="000000" w:themeColor="text1"/>
        </w:rPr>
        <w:t>and σ</w:t>
      </w:r>
      <w:r w:rsidR="00CB5783" w:rsidRPr="00A018BD">
        <w:rPr>
          <w:rFonts w:eastAsia="MS Gothic"/>
          <w:color w:val="000000" w:themeColor="text1"/>
          <w:vertAlign w:val="subscript"/>
        </w:rPr>
        <w:t>r</w:t>
      </w:r>
      <w:r w:rsidR="00CB5783" w:rsidRPr="00A018BD">
        <w:rPr>
          <w:rFonts w:eastAsia="MS Gothic"/>
          <w:color w:val="000000" w:themeColor="text1"/>
        </w:rPr>
        <w:t xml:space="preserve"> were the mean and standard deviation of observed plant size in the next year.</w:t>
      </w:r>
    </w:p>
    <w:p w14:paraId="68612F36" w14:textId="4142C1FB" w:rsidR="00EF18FA" w:rsidRPr="00EF18FA" w:rsidRDefault="008258F2" w:rsidP="00EF18FA">
      <w:pPr>
        <w:pStyle w:val="NormalWeb"/>
        <w:rPr>
          <w:rFonts w:eastAsia="MS Gothic"/>
          <w:color w:val="000000" w:themeColor="text1"/>
        </w:rPr>
      </w:pPr>
      <w:r>
        <w:rPr>
          <w:rFonts w:eastAsia="MS Gothic"/>
          <w:b/>
          <w:bCs/>
          <w:noProof/>
          <w:color w:val="000000" w:themeColor="text1"/>
        </w:rPr>
        <w:drawing>
          <wp:inline distT="0" distB="0" distL="0" distR="0" wp14:anchorId="66DE009A" wp14:editId="0DA1F007">
            <wp:extent cx="5943600" cy="3789045"/>
            <wp:effectExtent l="25400" t="25400" r="25400"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943600" cy="3789045"/>
                    </a:xfrm>
                    <a:prstGeom prst="rect">
                      <a:avLst/>
                    </a:prstGeom>
                    <a:ln w="19050">
                      <a:solidFill>
                        <a:schemeClr val="bg1">
                          <a:lumMod val="65000"/>
                        </a:schemeClr>
                      </a:solidFill>
                    </a:ln>
                  </pic:spPr>
                </pic:pic>
              </a:graphicData>
            </a:graphic>
          </wp:inline>
        </w:drawing>
      </w:r>
      <w:commentRangeStart w:id="34"/>
      <w:commentRangeStart w:id="35"/>
      <w:r w:rsidR="00EF18FA">
        <w:rPr>
          <w:rFonts w:eastAsia="MS Gothic"/>
          <w:b/>
          <w:bCs/>
          <w:color w:val="000000" w:themeColor="text1"/>
        </w:rPr>
        <w:t>Figure 1</w:t>
      </w:r>
      <w:commentRangeEnd w:id="34"/>
      <w:r w:rsidR="00860ECF">
        <w:rPr>
          <w:rStyle w:val="CommentReference"/>
          <w:rFonts w:asciiTheme="minorHAnsi" w:eastAsiaTheme="minorHAnsi" w:hAnsiTheme="minorHAnsi" w:cstheme="minorBidi"/>
        </w:rPr>
        <w:commentReference w:id="34"/>
      </w:r>
      <w:commentRangeEnd w:id="35"/>
      <w:r w:rsidR="002C7BEA">
        <w:rPr>
          <w:rStyle w:val="CommentReference"/>
          <w:rFonts w:asciiTheme="minorHAnsi" w:eastAsiaTheme="minorHAnsi" w:hAnsiTheme="minorHAnsi" w:cstheme="minorBidi"/>
        </w:rPr>
        <w:commentReference w:id="35"/>
      </w:r>
      <w:r w:rsidR="00EF18FA">
        <w:rPr>
          <w:rFonts w:eastAsia="MS Gothic"/>
          <w:color w:val="000000" w:themeColor="text1"/>
        </w:rPr>
        <w:t xml:space="preserve">. </w:t>
      </w:r>
      <w:r w:rsidR="00310065">
        <w:rPr>
          <w:rFonts w:eastAsia="MS Gothic"/>
          <w:color w:val="000000" w:themeColor="text1"/>
        </w:rPr>
        <w:t>Diagram</w:t>
      </w:r>
      <w:r w:rsidR="00EF18FA">
        <w:rPr>
          <w:rFonts w:eastAsia="MS Gothic"/>
          <w:color w:val="000000" w:themeColor="text1"/>
        </w:rPr>
        <w:t xml:space="preserve"> of the </w:t>
      </w:r>
      <w:r w:rsidR="00EF18FA">
        <w:rPr>
          <w:rFonts w:eastAsia="MS Gothic"/>
          <w:i/>
          <w:iCs/>
          <w:color w:val="000000" w:themeColor="text1"/>
        </w:rPr>
        <w:t>O. coloradensis</w:t>
      </w:r>
      <w:r w:rsidR="00EF18FA">
        <w:rPr>
          <w:rFonts w:eastAsia="MS Gothic"/>
          <w:color w:val="000000" w:themeColor="text1"/>
        </w:rPr>
        <w:t xml:space="preserve"> life-cycle, with transitions labeled with the notation used in IPM equations.  Based on </w:t>
      </w:r>
      <w:r w:rsidR="0045627E">
        <w:rPr>
          <w:rFonts w:eastAsia="MS Gothic"/>
          <w:color w:val="000000" w:themeColor="text1"/>
        </w:rPr>
        <w:t xml:space="preserve">model structures and notation </w:t>
      </w:r>
      <w:r w:rsidR="00EF18FA">
        <w:rPr>
          <w:rFonts w:eastAsia="MS Gothic"/>
          <w:color w:val="000000" w:themeColor="text1"/>
        </w:rPr>
        <w:t>from</w:t>
      </w:r>
      <w:r w:rsidR="00A3514D">
        <w:rPr>
          <w:rFonts w:eastAsia="MS Gothic"/>
          <w:color w:val="000000" w:themeColor="text1"/>
        </w:rPr>
        <w:t xml:space="preserve"> Paniw et al. </w:t>
      </w:r>
      <w:r w:rsidR="00A3514D">
        <w:rPr>
          <w:rFonts w:eastAsia="MS Gothic"/>
          <w:color w:val="000000" w:themeColor="text1"/>
        </w:rPr>
        <w:fldChar w:fldCharType="begin" w:fldLock="1"/>
      </w:r>
      <w:r w:rsidR="00A3514D">
        <w:rPr>
          <w:rFonts w:eastAsia="MS Gothic"/>
          <w:color w:val="000000" w:themeColor="text1"/>
        </w:rPr>
        <w:instrText>ADDIN CSL_CITATION {"citationItems":[{"id":"ITEM-1","itemData":{"DOI":"10.1111/oik.03696","ISBN":"1600-0706","ISSN":"16000706","abstract":"Dormant life stages are often critical for population viability in stochastic environments, but accurate field data characterizing them are difficult to collect. Such limitations may translate into uncertainties in demographic parameters describing these stages, which then may propagate errors in the examination of population-level responses to environmental variation. Expanding on current methods, we 1) apply data-driven approaches to estimate parameter uncertainty in vital rates of dormant life stages and 2) test whether such estimates provide more robust inferences about population dynamics. We built integral projection models (IPMs) for a fire-adapted, carnivorous plant species using a Bayesian framework to estimate uncertainty in parameters of three vital rates of dormant seeds – seed-bank ingression, stasis and egression. We used stochastic population projections and elasticity analyses to quantify the relative sensitivity of the stochastic population growth rate (log λs) to changes in these vital rates at different fire return intervals. We then ran stochastic projections of log λs for 1000 posterior samples of the three seed-bank vital rates and assessed how strongly their parameter uncertainty propagated into uncertainty in estimates of log λs and the probability of quasi-extinction, Pq(t). Elasticity analyses indicated that changes in seed-bank stasis and egression had large effects on log λs across fire return intervals. In turn, uncertainty in the estimates of these two vital rates explained &gt; 50% of the variation in log λs estimates at several fire-return intervals. Inferences about population viability became less certain as the time between fires widened, with estimates of Pq(t) potentially &gt; 20% higher when considering parameter uncertainty. Our results suggest that, for species with dormant stages, where data is often limited, failing to account for parameter uncertainty in population models may result in incorrect interpretations of population viability.","author":[{"dropping-particle":"","family":"Paniw","given":"Maria","non-dropping-particle":"","parse-names":false,"suffix":""},{"dropping-particle":"","family":"Quintana-Ascencio","given":"Pedro F.","non-dropping-particle":"","parse-names":false,"suffix":""},{"dropping-particle":"","family":"Ojeda","given":"Fernando","non-dropping-particle":"","parse-names":false,"suffix":""},{"dropping-particle":"","family":"Salguero-Gómez","given":"Roberto","non-dropping-particle":"","parse-names":false,"suffix":""}],"container-title":"Oikos","id":"ITEM-1","issue":"6","issued":{"date-parts":[["2017"]]},"page":"900-909","title":"Accounting for uncertainty in dormant life stages in stochastic demographic models","type":"article-journal","volume":"126"},"uris":["http://www.mendeley.com/documents/?uuid=43ed3b29-94b8-4286-8d6a-e2b7763b671f"]}],"mendeley":{"formattedCitation":"(Paniw et al. 2017)","manualFormatting":"(2017)","plainTextFormattedCitation":"(Paniw et al. 2017)","previouslyFormattedCitation":"(Paniw et al. 2017)"},"properties":{"noteIndex":0},"schema":"https://github.com/citation-style-language/schema/raw/master/csl-citation.json"}</w:instrText>
      </w:r>
      <w:r w:rsidR="00A3514D">
        <w:rPr>
          <w:rFonts w:eastAsia="MS Gothic"/>
          <w:color w:val="000000" w:themeColor="text1"/>
        </w:rPr>
        <w:fldChar w:fldCharType="separate"/>
      </w:r>
      <w:r w:rsidR="00A3514D" w:rsidRPr="00A3514D">
        <w:rPr>
          <w:rFonts w:eastAsia="MS Gothic"/>
          <w:noProof/>
          <w:color w:val="000000" w:themeColor="text1"/>
        </w:rPr>
        <w:t>(2017)</w:t>
      </w:r>
      <w:r w:rsidR="00A3514D">
        <w:rPr>
          <w:rFonts w:eastAsia="MS Gothic"/>
          <w:color w:val="000000" w:themeColor="text1"/>
        </w:rPr>
        <w:fldChar w:fldCharType="end"/>
      </w:r>
      <w:r w:rsidR="00A3514D">
        <w:rPr>
          <w:rFonts w:eastAsia="MS Gothic"/>
          <w:color w:val="000000" w:themeColor="text1"/>
        </w:rPr>
        <w:t xml:space="preserve">, </w:t>
      </w:r>
      <w:r w:rsidR="00EF18FA" w:rsidRPr="00EF18FA">
        <w:rPr>
          <w:rFonts w:eastAsia="MS Gothic"/>
          <w:color w:val="000000" w:themeColor="text1"/>
        </w:rPr>
        <w:t xml:space="preserve"> Merow</w:t>
      </w:r>
      <w:r w:rsidR="00A3514D">
        <w:rPr>
          <w:rFonts w:eastAsia="MS Gothic"/>
          <w:color w:val="000000" w:themeColor="text1"/>
        </w:rPr>
        <w:t xml:space="preserve"> et al. </w:t>
      </w:r>
      <w:r w:rsidR="00A3514D">
        <w:rPr>
          <w:rFonts w:eastAsia="MS Gothic"/>
          <w:color w:val="000000" w:themeColor="text1"/>
        </w:rPr>
        <w:fldChar w:fldCharType="begin" w:fldLock="1"/>
      </w:r>
      <w:r w:rsidR="00A3514D">
        <w:rPr>
          <w:rFonts w:eastAsia="MS Gothic"/>
          <w:color w:val="000000" w:themeColor="text1"/>
        </w:rPr>
        <w:instrText>ADDIN CSL_CITATION {"citationItems":[{"id":"ITEM-1","itemData":{"DOI":"10.1111/2041-210X.12146","ISSN":"2041210X","abstract":"Summary: Integral projection models (IPMs) use information on how an individual's state influences its vital rates - survival, growth and reproduction - to make population projections. IPMs are constructed from regression models predicting vital rates from state variables (e.g. size or age) and covariates (e.g. environment). By combining regressions of vital rates, an IPM provides mechanistic insight into emergent ecological patterns such as population dynamics, species geographic distributions or life-history strategies. Here, we review important resources for building IPMs and provide a comprehensive guide, with extensive R code, for their construction. IPMs can be applied to any stage-structured population; here, we illustrate IPMs for a series of plant life histories of increasing complexity and biological realism, highlighting the utility of various regression methods for capturing biological patterns. We also present case studies illustrating how IPMs can be used to predict species' geographic distributions and life-history strategies. IPMs can represent a wide range of life histories at any desired level of biological detail. Much of the strength of IPMs lies in the strength of regression models. Many subtleties arise when scaling from vital rate regressions to population-level patterns, so we provide a set of diagnostics and guidelines to ensure that models are biologically plausible. Moreover, IPMs can exploit a large existing suite of analytical tools developed for matrix projection models. © 2013 British Ecological Society.","author":[{"dropping-particle":"","family":"Merow","given":"Cory","non-dropping-particle":"","parse-names":false,"suffix":""},{"dropping-particle":"","family":"Dahlgren","given":"Johan P.","non-dropping-particle":"","parse-names":false,"suffix":""},{"dropping-particle":"","family":"Metcalf","given":"C. Jessica E.","non-dropping-particle":"","parse-names":false,"suffix":""},{"dropping-particle":"","family":"Childs","given":"Dylan Z.","non-dropping-particle":"","parse-names":false,"suffix":""},{"dropping-particle":"","family":"Evans","given":"Margaret E.K.","non-dropping-particle":"","parse-names":false,"suffix":""},{"dropping-particle":"","family":"Jongejans","given":"Eelke","non-dropping-particle":"","parse-names":false,"suffix":""},{"dropping-particle":"","family":"Record","given":"Sydne","non-dropping-particle":"","parse-names":false,"suffix":""},{"dropping-particle":"","family":"Rees","given":"Mark","non-dropping-particle":"","parse-names":false,"suffix":""},{"dropping-particle":"","family":"Salguero-Gómez","given":"Roberto","non-dropping-particle":"","parse-names":false,"suffix":""},{"dropping-particle":"","family":"Mcmahon","given":"Sean M.","non-dropping-particle":"","parse-names":false,"suffix":""}],"container-title":"Methods in Ecology and Evolution","id":"ITEM-1","issue":"2","issued":{"date-parts":[["2014"]]},"page":"99-110","title":"Advancing population ecology with integral projection models: A practical guide","type":"article-journal","volume":"5"},"uris":["http://www.mendeley.com/documents/?uuid=4d4e2814-6184-4134-97b6-085a49350b14"]}],"mendeley":{"formattedCitation":"(Merow et al. 2014)","manualFormatting":"(2014)","plainTextFormattedCitation":"(Merow et al. 2014)","previouslyFormattedCitation":"(Merow et al. 2014)"},"properties":{"noteIndex":0},"schema":"https://github.com/citation-style-language/schema/raw/master/csl-citation.json"}</w:instrText>
      </w:r>
      <w:r w:rsidR="00A3514D">
        <w:rPr>
          <w:rFonts w:eastAsia="MS Gothic"/>
          <w:color w:val="000000" w:themeColor="text1"/>
        </w:rPr>
        <w:fldChar w:fldCharType="separate"/>
      </w:r>
      <w:r w:rsidR="00A3514D" w:rsidRPr="00A3514D">
        <w:rPr>
          <w:rFonts w:eastAsia="MS Gothic"/>
          <w:noProof/>
          <w:color w:val="000000" w:themeColor="text1"/>
        </w:rPr>
        <w:t>(2014)</w:t>
      </w:r>
      <w:r w:rsidR="00A3514D">
        <w:rPr>
          <w:rFonts w:eastAsia="MS Gothic"/>
          <w:color w:val="000000" w:themeColor="text1"/>
        </w:rPr>
        <w:fldChar w:fldCharType="end"/>
      </w:r>
      <w:r w:rsidR="00EF18FA" w:rsidRPr="00EF18FA">
        <w:rPr>
          <w:rFonts w:eastAsia="MS Gothic"/>
          <w:color w:val="000000" w:themeColor="text1"/>
        </w:rPr>
        <w:t xml:space="preserve">, </w:t>
      </w:r>
      <w:r w:rsidR="00A3514D">
        <w:rPr>
          <w:rFonts w:eastAsia="MS Gothic"/>
          <w:color w:val="000000" w:themeColor="text1"/>
        </w:rPr>
        <w:t xml:space="preserve">and </w:t>
      </w:r>
      <w:r w:rsidR="00EF18FA" w:rsidRPr="00EF18FA">
        <w:rPr>
          <w:rFonts w:eastAsia="MS Gothic"/>
          <w:color w:val="000000" w:themeColor="text1"/>
        </w:rPr>
        <w:t>Ellner and Rees</w:t>
      </w:r>
      <w:r w:rsidR="00A3514D">
        <w:rPr>
          <w:rFonts w:eastAsia="MS Gothic"/>
          <w:color w:val="000000" w:themeColor="text1"/>
        </w:rPr>
        <w:t xml:space="preserve"> </w:t>
      </w:r>
      <w:r w:rsidR="00A3514D">
        <w:rPr>
          <w:rFonts w:eastAsia="MS Gothic"/>
          <w:color w:val="000000" w:themeColor="text1"/>
        </w:rPr>
        <w:fldChar w:fldCharType="begin" w:fldLock="1"/>
      </w:r>
      <w:r w:rsidR="00FC77DA">
        <w:rPr>
          <w:rFonts w:eastAsia="MS Gothic"/>
          <w:color w:val="000000" w:themeColor="text1"/>
        </w:rPr>
        <w:instrText>ADDIN CSL_CITATION {"citationItems":[{"id":"ITEM-1","itemData":{"DOI":"10.1007/978-3-319-28893-2","ISBN":"978-3-319-28891-8","author":[{"dropping-particle":"","family":"Ellner","given":"Stephen P.","non-dropping-particle":"","parse-names":false,"suffix":""},{"dropping-particle":"","family":"Childs","given":"Dylan Z.","non-dropping-particle":"","parse-names":false,"suffix":""},{"dropping-particle":"","family":"Rees","given":"Mark","non-dropping-particle":"","parse-names":false,"suffix":""}],"collection-title":"Lecture Notes on Mathematical Modelling in the Life Sciences","id":"ITEM-1","issued":{"date-parts":[["2016"]]},"publisher":"Springer International Publishing","publisher-place":"Switzerland","title":"Data-driven Modelling of Structured Populations","type":"book"},"uris":["http://www.mendeley.com/documents/?uuid=b85ba009-3e7c-4277-aba9-2a8010a71f0b"]}],"mendeley":{"formattedCitation":"(Ellner et al. 2016)","manualFormatting":"(2016)","plainTextFormattedCitation":"(Ellner et al. 2016)","previouslyFormattedCitation":"(Ellner et al. 2016)"},"properties":{"noteIndex":0},"schema":"https://github.com/citation-style-language/schema/raw/master/csl-citation.json"}</w:instrText>
      </w:r>
      <w:r w:rsidR="00A3514D">
        <w:rPr>
          <w:rFonts w:eastAsia="MS Gothic"/>
          <w:color w:val="000000" w:themeColor="text1"/>
        </w:rPr>
        <w:fldChar w:fldCharType="separate"/>
      </w:r>
      <w:r w:rsidR="00A3514D" w:rsidRPr="00A3514D">
        <w:rPr>
          <w:rFonts w:eastAsia="MS Gothic"/>
          <w:noProof/>
          <w:color w:val="000000" w:themeColor="text1"/>
        </w:rPr>
        <w:t>(2016)</w:t>
      </w:r>
      <w:r w:rsidR="00A3514D">
        <w:rPr>
          <w:rFonts w:eastAsia="MS Gothic"/>
          <w:color w:val="000000" w:themeColor="text1"/>
        </w:rPr>
        <w:fldChar w:fldCharType="end"/>
      </w:r>
      <w:r w:rsidR="00A3514D">
        <w:rPr>
          <w:rFonts w:eastAsia="MS Gothic"/>
          <w:color w:val="000000" w:themeColor="text1"/>
        </w:rPr>
        <w:t xml:space="preserve">. </w:t>
      </w:r>
    </w:p>
    <w:p w14:paraId="44E0F006" w14:textId="735D1C81" w:rsidR="00EF18FA" w:rsidRPr="00EF18FA" w:rsidRDefault="00EF18FA" w:rsidP="00EF18FA">
      <w:pPr>
        <w:pStyle w:val="NormalWeb"/>
        <w:rPr>
          <w:color w:val="000000" w:themeColor="text1"/>
        </w:rPr>
      </w:pPr>
    </w:p>
    <w:p w14:paraId="1392D87F" w14:textId="0F043FA1" w:rsidR="00D824D8" w:rsidRPr="00A018BD" w:rsidRDefault="00D824D8" w:rsidP="00D824D8">
      <w:pPr>
        <w:pStyle w:val="NormalWeb"/>
        <w:rPr>
          <w:color w:val="000000" w:themeColor="text1"/>
        </w:rPr>
      </w:pPr>
      <w:r w:rsidRPr="00A018BD">
        <w:rPr>
          <w:b/>
          <w:bCs/>
          <w:color w:val="000000" w:themeColor="text1"/>
        </w:rPr>
        <w:t xml:space="preserve">Table </w:t>
      </w:r>
      <w:r w:rsidR="00903A87" w:rsidRPr="00A018BD">
        <w:rPr>
          <w:b/>
          <w:bCs/>
          <w:color w:val="000000" w:themeColor="text1"/>
        </w:rPr>
        <w:t>3</w:t>
      </w:r>
      <w:r w:rsidRPr="00A018BD">
        <w:rPr>
          <w:color w:val="000000" w:themeColor="text1"/>
        </w:rPr>
        <w:t xml:space="preserve">. Description of vital rates used in </w:t>
      </w:r>
      <w:r w:rsidRPr="00A018BD">
        <w:rPr>
          <w:i/>
          <w:iCs/>
          <w:color w:val="000000" w:themeColor="text1"/>
        </w:rPr>
        <w:t>O. coloradensis</w:t>
      </w:r>
      <w:r w:rsidRPr="00A018BD">
        <w:rPr>
          <w:color w:val="000000" w:themeColor="text1"/>
        </w:rPr>
        <w:t xml:space="preserve"> IPMs </w:t>
      </w:r>
    </w:p>
    <w:tbl>
      <w:tblPr>
        <w:tblStyle w:val="TableGrid"/>
        <w:tblW w:w="0" w:type="auto"/>
        <w:tblLayout w:type="fixed"/>
        <w:tblLook w:val="04A0" w:firstRow="1" w:lastRow="0" w:firstColumn="1" w:lastColumn="0" w:noHBand="0" w:noVBand="1"/>
      </w:tblPr>
      <w:tblGrid>
        <w:gridCol w:w="1183"/>
        <w:gridCol w:w="2772"/>
        <w:gridCol w:w="4320"/>
      </w:tblGrid>
      <w:tr w:rsidR="00A018BD" w:rsidRPr="00A018BD" w14:paraId="1609C2E3" w14:textId="77777777" w:rsidTr="00EE258A">
        <w:tc>
          <w:tcPr>
            <w:tcW w:w="1183" w:type="dxa"/>
          </w:tcPr>
          <w:p w14:paraId="03884453" w14:textId="77777777" w:rsidR="00D824D8" w:rsidRPr="00A018BD" w:rsidRDefault="00D824D8" w:rsidP="00EE258A">
            <w:pPr>
              <w:pStyle w:val="NormalWeb"/>
              <w:rPr>
                <w:b/>
                <w:bCs/>
                <w:color w:val="000000" w:themeColor="text1"/>
              </w:rPr>
            </w:pPr>
            <w:r w:rsidRPr="00A018BD">
              <w:rPr>
                <w:b/>
                <w:bCs/>
                <w:color w:val="000000" w:themeColor="text1"/>
              </w:rPr>
              <w:t>Vital rate</w:t>
            </w:r>
          </w:p>
        </w:tc>
        <w:tc>
          <w:tcPr>
            <w:tcW w:w="2772" w:type="dxa"/>
          </w:tcPr>
          <w:p w14:paraId="1DB1E2DF" w14:textId="77777777" w:rsidR="00D824D8" w:rsidRPr="00A018BD" w:rsidRDefault="00D824D8" w:rsidP="00EE258A">
            <w:pPr>
              <w:pStyle w:val="NormalWeb"/>
              <w:rPr>
                <w:b/>
                <w:bCs/>
                <w:color w:val="000000" w:themeColor="text1"/>
              </w:rPr>
            </w:pPr>
            <w:r w:rsidRPr="00A018BD">
              <w:rPr>
                <w:b/>
                <w:bCs/>
                <w:color w:val="000000" w:themeColor="text1"/>
              </w:rPr>
              <w:t>Description</w:t>
            </w:r>
          </w:p>
        </w:tc>
        <w:tc>
          <w:tcPr>
            <w:tcW w:w="4320" w:type="dxa"/>
          </w:tcPr>
          <w:p w14:paraId="4C5939C3" w14:textId="77777777" w:rsidR="00D824D8" w:rsidRPr="00A018BD" w:rsidRDefault="00D824D8" w:rsidP="00EE258A">
            <w:pPr>
              <w:pStyle w:val="NormalWeb"/>
              <w:rPr>
                <w:b/>
                <w:bCs/>
                <w:color w:val="000000" w:themeColor="text1"/>
              </w:rPr>
            </w:pPr>
            <w:r w:rsidRPr="00A018BD">
              <w:rPr>
                <w:b/>
                <w:bCs/>
                <w:color w:val="000000" w:themeColor="text1"/>
              </w:rPr>
              <w:t>Model</w:t>
            </w:r>
          </w:p>
        </w:tc>
      </w:tr>
      <w:tr w:rsidR="00A308B6" w:rsidRPr="00531913" w14:paraId="076632CF" w14:textId="77777777" w:rsidTr="00EE258A">
        <w:tc>
          <w:tcPr>
            <w:tcW w:w="1183" w:type="dxa"/>
          </w:tcPr>
          <w:p w14:paraId="76A1E1BB" w14:textId="572D9520" w:rsidR="00A308B6" w:rsidRPr="00A018BD" w:rsidRDefault="00A308B6" w:rsidP="00EE258A">
            <w:pPr>
              <w:pStyle w:val="NormalWeb"/>
              <w:rPr>
                <w:i/>
                <w:iCs/>
                <w:color w:val="000000" w:themeColor="text1"/>
              </w:rPr>
            </w:pPr>
            <w:r>
              <w:rPr>
                <w:i/>
                <w:iCs/>
                <w:color w:val="000000" w:themeColor="text1"/>
              </w:rPr>
              <w:t>pEstab</w:t>
            </w:r>
          </w:p>
        </w:tc>
        <w:tc>
          <w:tcPr>
            <w:tcW w:w="2772" w:type="dxa"/>
          </w:tcPr>
          <w:p w14:paraId="3B5DBEB7" w14:textId="1402F800" w:rsidR="00A308B6" w:rsidRPr="00A308B6" w:rsidRDefault="00A308B6" w:rsidP="00EE258A">
            <w:pPr>
              <w:pStyle w:val="NormalWeb"/>
              <w:rPr>
                <w:iCs/>
                <w:color w:val="000000" w:themeColor="text1"/>
              </w:rPr>
            </w:pPr>
            <w:r>
              <w:rPr>
                <w:i/>
                <w:iCs/>
                <w:color w:val="000000" w:themeColor="text1"/>
              </w:rPr>
              <w:t>P</w:t>
            </w:r>
            <w:r>
              <w:rPr>
                <w:iCs/>
                <w:color w:val="000000" w:themeColor="text1"/>
              </w:rPr>
              <w:t>(</w:t>
            </w:r>
            <w:r w:rsidRPr="00A018BD">
              <w:rPr>
                <w:color w:val="000000" w:themeColor="text1"/>
              </w:rPr>
              <w:t xml:space="preserve">seed produced in </w:t>
            </w:r>
            <w:r w:rsidRPr="00A018BD">
              <w:rPr>
                <w:i/>
                <w:iCs/>
                <w:color w:val="000000" w:themeColor="text1"/>
              </w:rPr>
              <w:t>t</w:t>
            </w:r>
            <w:r w:rsidRPr="00A018BD">
              <w:rPr>
                <w:color w:val="000000" w:themeColor="text1"/>
              </w:rPr>
              <w:t xml:space="preserve"> </w:t>
            </w:r>
            <w:r>
              <w:rPr>
                <w:color w:val="000000" w:themeColor="text1"/>
              </w:rPr>
              <w:t xml:space="preserve">establishes as a seedling </w:t>
            </w:r>
            <w:r w:rsidRPr="00A018BD">
              <w:rPr>
                <w:color w:val="000000" w:themeColor="text1"/>
              </w:rPr>
              <w:t xml:space="preserve">in </w:t>
            </w:r>
            <w:r w:rsidRPr="00A018BD">
              <w:rPr>
                <w:i/>
                <w:iCs/>
                <w:color w:val="000000" w:themeColor="text1"/>
              </w:rPr>
              <w:t>t</w:t>
            </w:r>
            <w:r w:rsidRPr="00A018BD">
              <w:rPr>
                <w:color w:val="000000" w:themeColor="text1"/>
              </w:rPr>
              <w:t>+1</w:t>
            </w:r>
            <w:r>
              <w:rPr>
                <w:color w:val="000000" w:themeColor="text1"/>
              </w:rPr>
              <w:t>)</w:t>
            </w:r>
          </w:p>
        </w:tc>
        <w:tc>
          <w:tcPr>
            <w:tcW w:w="4320" w:type="dxa"/>
          </w:tcPr>
          <w:p w14:paraId="166A4F05" w14:textId="2C0DDDF8" w:rsidR="00A308B6" w:rsidRPr="00D70311" w:rsidRDefault="00A308B6" w:rsidP="00EE258A">
            <w:pPr>
              <w:pStyle w:val="NormalWeb"/>
              <w:rPr>
                <w:i/>
                <w:iCs/>
                <w:color w:val="000000" w:themeColor="text1"/>
                <w:lang w:val="es-ES"/>
              </w:rPr>
            </w:pPr>
            <w:r w:rsidRPr="00D70311">
              <w:rPr>
                <w:i/>
                <w:iCs/>
                <w:color w:val="000000" w:themeColor="text1"/>
                <w:lang w:val="es-ES"/>
              </w:rPr>
              <w:t>pEstab</w:t>
            </w:r>
            <w:r w:rsidRPr="00D70311">
              <w:rPr>
                <w:color w:val="000000" w:themeColor="text1"/>
                <w:lang w:val="es-ES"/>
              </w:rPr>
              <w:t xml:space="preserve"> = </w:t>
            </w:r>
            <m:oMath>
              <m:f>
                <m:fPr>
                  <m:ctrlPr>
                    <w:rPr>
                      <w:rFonts w:ascii="Cambria Math" w:hAnsi="Cambria Math"/>
                      <w:i/>
                      <w:color w:val="000000" w:themeColor="text1"/>
                      <w:sz w:val="28"/>
                      <w:szCs w:val="28"/>
                    </w:rPr>
                  </m:ctrlPr>
                </m:fPr>
                <m:num>
                  <m:r>
                    <m:rPr>
                      <m:sty m:val="p"/>
                    </m:rPr>
                    <w:rPr>
                      <w:rFonts w:ascii="Cambria Math" w:hAnsi="Cambria Math"/>
                      <w:color w:val="000000" w:themeColor="text1"/>
                      <w:sz w:val="28"/>
                      <w:szCs w:val="28"/>
                      <w:lang w:val="es-ES"/>
                    </w:rPr>
                    <m:t>Num.  new recruits in year</m:t>
                  </m:r>
                  <m:r>
                    <w:rPr>
                      <w:rFonts w:ascii="Cambria Math" w:hAnsi="Cambria Math"/>
                      <w:color w:val="000000" w:themeColor="text1"/>
                      <w:sz w:val="28"/>
                      <w:szCs w:val="28"/>
                      <w:lang w:val="es-ES"/>
                    </w:rPr>
                    <m:t xml:space="preserve"> </m:t>
                  </m:r>
                  <m:r>
                    <w:rPr>
                      <w:rFonts w:ascii="Cambria Math" w:hAnsi="Cambria Math"/>
                      <w:color w:val="000000" w:themeColor="text1"/>
                      <w:sz w:val="28"/>
                      <w:szCs w:val="28"/>
                    </w:rPr>
                    <m:t>t</m:t>
                  </m:r>
                  <m:r>
                    <w:rPr>
                      <w:rFonts w:ascii="Cambria Math" w:hAnsi="Cambria Math"/>
                      <w:color w:val="000000" w:themeColor="text1"/>
                      <w:sz w:val="28"/>
                      <w:szCs w:val="28"/>
                      <w:lang w:val="es-ES"/>
                    </w:rPr>
                    <m:t xml:space="preserve">+1 </m:t>
                  </m:r>
                </m:num>
                <m:den>
                  <m:r>
                    <m:rPr>
                      <m:sty m:val="p"/>
                    </m:rPr>
                    <w:rPr>
                      <w:rFonts w:ascii="Cambria Math" w:hAnsi="Cambria Math"/>
                      <w:color w:val="000000" w:themeColor="text1"/>
                      <w:sz w:val="28"/>
                      <w:szCs w:val="28"/>
                      <w:lang w:val="es-ES"/>
                    </w:rPr>
                    <m:t>Num.  seeds produced in year</m:t>
                  </m:r>
                  <m:r>
                    <w:rPr>
                      <w:rFonts w:ascii="Cambria Math" w:hAnsi="Cambria Math"/>
                      <w:color w:val="000000" w:themeColor="text1"/>
                      <w:sz w:val="28"/>
                      <w:szCs w:val="28"/>
                      <w:lang w:val="es-ES"/>
                    </w:rPr>
                    <m:t xml:space="preserve"> </m:t>
                  </m:r>
                  <m:r>
                    <w:rPr>
                      <w:rFonts w:ascii="Cambria Math" w:hAnsi="Cambria Math"/>
                      <w:color w:val="000000" w:themeColor="text1"/>
                      <w:sz w:val="28"/>
                      <w:szCs w:val="28"/>
                    </w:rPr>
                    <m:t>t</m:t>
                  </m:r>
                </m:den>
              </m:f>
            </m:oMath>
          </w:p>
        </w:tc>
      </w:tr>
      <w:tr w:rsidR="00A018BD" w:rsidRPr="00A018BD" w14:paraId="02317E24" w14:textId="77777777" w:rsidTr="00EE258A">
        <w:tc>
          <w:tcPr>
            <w:tcW w:w="1183" w:type="dxa"/>
          </w:tcPr>
          <w:p w14:paraId="0F86382A" w14:textId="77777777" w:rsidR="00D824D8" w:rsidRPr="00A018BD" w:rsidRDefault="00D824D8" w:rsidP="00EE258A">
            <w:pPr>
              <w:pStyle w:val="NormalWeb"/>
              <w:rPr>
                <w:i/>
                <w:iCs/>
                <w:color w:val="000000" w:themeColor="text1"/>
              </w:rPr>
            </w:pPr>
            <w:r w:rsidRPr="00A018BD">
              <w:rPr>
                <w:i/>
                <w:iCs/>
                <w:color w:val="000000" w:themeColor="text1"/>
              </w:rPr>
              <w:t>goCont</w:t>
            </w:r>
          </w:p>
        </w:tc>
        <w:tc>
          <w:tcPr>
            <w:tcW w:w="2772" w:type="dxa"/>
          </w:tcPr>
          <w:p w14:paraId="2B25517D" w14:textId="77777777" w:rsidR="00D824D8" w:rsidRPr="00A018BD" w:rsidRDefault="00D824D8" w:rsidP="00EE258A">
            <w:pPr>
              <w:pStyle w:val="NormalWeb"/>
              <w:rPr>
                <w:color w:val="000000" w:themeColor="text1"/>
              </w:rPr>
            </w:pPr>
            <w:r w:rsidRPr="00A018BD">
              <w:rPr>
                <w:i/>
                <w:iCs/>
                <w:color w:val="000000" w:themeColor="text1"/>
              </w:rPr>
              <w:t>P</w:t>
            </w:r>
            <w:r w:rsidRPr="00A018BD">
              <w:rPr>
                <w:color w:val="000000" w:themeColor="text1"/>
              </w:rPr>
              <w:t xml:space="preserve">(seed produced in </w:t>
            </w:r>
            <w:r w:rsidRPr="00A018BD">
              <w:rPr>
                <w:i/>
                <w:iCs/>
                <w:color w:val="000000" w:themeColor="text1"/>
              </w:rPr>
              <w:t>t</w:t>
            </w:r>
            <w:r w:rsidRPr="00A018BD">
              <w:rPr>
                <w:color w:val="000000" w:themeColor="text1"/>
              </w:rPr>
              <w:t xml:space="preserve"> germinates in </w:t>
            </w:r>
            <w:r w:rsidRPr="00A018BD">
              <w:rPr>
                <w:i/>
                <w:iCs/>
                <w:color w:val="000000" w:themeColor="text1"/>
              </w:rPr>
              <w:t>t</w:t>
            </w:r>
            <w:r w:rsidRPr="00A018BD">
              <w:rPr>
                <w:color w:val="000000" w:themeColor="text1"/>
              </w:rPr>
              <w:t>+1)</w:t>
            </w:r>
          </w:p>
        </w:tc>
        <w:tc>
          <w:tcPr>
            <w:tcW w:w="4320" w:type="dxa"/>
          </w:tcPr>
          <w:p w14:paraId="51B40505" w14:textId="77777777" w:rsidR="00D824D8" w:rsidRPr="00A018BD" w:rsidRDefault="00D824D8" w:rsidP="00EE258A">
            <w:pPr>
              <w:pStyle w:val="NormalWeb"/>
              <w:rPr>
                <w:color w:val="000000" w:themeColor="text1"/>
              </w:rPr>
            </w:pPr>
            <w:r w:rsidRPr="00A018BD">
              <w:rPr>
                <w:i/>
                <w:iCs/>
                <w:color w:val="000000" w:themeColor="text1"/>
              </w:rPr>
              <w:t xml:space="preserve">goCont </w:t>
            </w:r>
            <w:r w:rsidRPr="00A018BD">
              <w:rPr>
                <w:color w:val="000000" w:themeColor="text1"/>
              </w:rPr>
              <w:t>= viab. rate (germ. rate)</w:t>
            </w:r>
          </w:p>
        </w:tc>
      </w:tr>
      <w:tr w:rsidR="00A018BD" w:rsidRPr="00A018BD" w14:paraId="74632E16" w14:textId="77777777" w:rsidTr="00EE258A">
        <w:tc>
          <w:tcPr>
            <w:tcW w:w="1183" w:type="dxa"/>
          </w:tcPr>
          <w:p w14:paraId="3FC0DF14" w14:textId="77777777" w:rsidR="00D824D8" w:rsidRPr="00A018BD" w:rsidRDefault="00D824D8" w:rsidP="00EE258A">
            <w:pPr>
              <w:pStyle w:val="NormalWeb"/>
              <w:rPr>
                <w:i/>
                <w:iCs/>
                <w:color w:val="000000" w:themeColor="text1"/>
              </w:rPr>
            </w:pPr>
            <w:r w:rsidRPr="00A018BD">
              <w:rPr>
                <w:i/>
                <w:iCs/>
                <w:color w:val="000000" w:themeColor="text1"/>
              </w:rPr>
              <w:t>outSB</w:t>
            </w:r>
          </w:p>
        </w:tc>
        <w:tc>
          <w:tcPr>
            <w:tcW w:w="2772" w:type="dxa"/>
          </w:tcPr>
          <w:p w14:paraId="653ADE5A" w14:textId="77777777" w:rsidR="00D824D8" w:rsidRPr="00A018BD" w:rsidRDefault="00D824D8" w:rsidP="00EE258A">
            <w:pPr>
              <w:pStyle w:val="NormalWeb"/>
              <w:rPr>
                <w:color w:val="000000" w:themeColor="text1"/>
              </w:rPr>
            </w:pPr>
            <w:r w:rsidRPr="00A018BD">
              <w:rPr>
                <w:i/>
                <w:iCs/>
                <w:color w:val="000000" w:themeColor="text1"/>
              </w:rPr>
              <w:t>P</w:t>
            </w:r>
            <w:r w:rsidRPr="00A018BD">
              <w:rPr>
                <w:color w:val="000000" w:themeColor="text1"/>
              </w:rPr>
              <w:t xml:space="preserve">(seedbank seed in </w:t>
            </w:r>
            <w:r w:rsidRPr="00A018BD">
              <w:rPr>
                <w:i/>
                <w:iCs/>
                <w:color w:val="000000" w:themeColor="text1"/>
              </w:rPr>
              <w:t>t</w:t>
            </w:r>
            <w:r w:rsidRPr="00A018BD">
              <w:rPr>
                <w:color w:val="000000" w:themeColor="text1"/>
              </w:rPr>
              <w:t xml:space="preserve"> germinates in </w:t>
            </w:r>
            <w:r w:rsidRPr="00A018BD">
              <w:rPr>
                <w:i/>
                <w:iCs/>
                <w:color w:val="000000" w:themeColor="text1"/>
              </w:rPr>
              <w:t>t</w:t>
            </w:r>
            <w:r w:rsidRPr="00A018BD">
              <w:rPr>
                <w:color w:val="000000" w:themeColor="text1"/>
              </w:rPr>
              <w:t>+1)</w:t>
            </w:r>
          </w:p>
        </w:tc>
        <w:tc>
          <w:tcPr>
            <w:tcW w:w="4320" w:type="dxa"/>
          </w:tcPr>
          <w:p w14:paraId="1E711C9B" w14:textId="77777777" w:rsidR="00D824D8" w:rsidRPr="00A018BD" w:rsidRDefault="00D824D8" w:rsidP="00EE258A">
            <w:pPr>
              <w:pStyle w:val="NormalWeb"/>
              <w:rPr>
                <w:color w:val="000000" w:themeColor="text1"/>
              </w:rPr>
            </w:pPr>
            <w:r w:rsidRPr="00A018BD">
              <w:rPr>
                <w:i/>
                <w:iCs/>
                <w:color w:val="000000" w:themeColor="text1"/>
              </w:rPr>
              <w:t>outSB</w:t>
            </w:r>
            <w:r w:rsidRPr="00A018BD">
              <w:rPr>
                <w:color w:val="000000" w:themeColor="text1"/>
              </w:rPr>
              <w:t xml:space="preserve"> = germ. rate (1 - death rate)</w:t>
            </w:r>
          </w:p>
        </w:tc>
      </w:tr>
      <w:tr w:rsidR="00A018BD" w:rsidRPr="00A018BD" w14:paraId="6CC6A1AE" w14:textId="77777777" w:rsidTr="00EE258A">
        <w:tc>
          <w:tcPr>
            <w:tcW w:w="1183" w:type="dxa"/>
          </w:tcPr>
          <w:p w14:paraId="1BEC02A6" w14:textId="77777777" w:rsidR="00D824D8" w:rsidRPr="00A018BD" w:rsidRDefault="00D824D8" w:rsidP="00EE258A">
            <w:pPr>
              <w:pStyle w:val="NormalWeb"/>
              <w:rPr>
                <w:i/>
                <w:iCs/>
                <w:color w:val="000000" w:themeColor="text1"/>
              </w:rPr>
            </w:pPr>
            <w:r w:rsidRPr="00A018BD">
              <w:rPr>
                <w:i/>
                <w:iCs/>
                <w:color w:val="000000" w:themeColor="text1"/>
              </w:rPr>
              <w:t>goSB</w:t>
            </w:r>
          </w:p>
        </w:tc>
        <w:tc>
          <w:tcPr>
            <w:tcW w:w="2772" w:type="dxa"/>
          </w:tcPr>
          <w:p w14:paraId="482E4922" w14:textId="77777777" w:rsidR="00D824D8" w:rsidRPr="00A018BD" w:rsidRDefault="00D824D8" w:rsidP="00EE258A">
            <w:pPr>
              <w:pStyle w:val="NormalWeb"/>
              <w:rPr>
                <w:color w:val="000000" w:themeColor="text1"/>
              </w:rPr>
            </w:pPr>
            <w:r w:rsidRPr="00A018BD">
              <w:rPr>
                <w:i/>
                <w:iCs/>
                <w:color w:val="000000" w:themeColor="text1"/>
              </w:rPr>
              <w:t>P</w:t>
            </w:r>
            <w:r w:rsidRPr="00A018BD">
              <w:rPr>
                <w:color w:val="000000" w:themeColor="text1"/>
              </w:rPr>
              <w:t xml:space="preserve">(seed produced in </w:t>
            </w:r>
            <w:r w:rsidRPr="00A018BD">
              <w:rPr>
                <w:i/>
                <w:iCs/>
                <w:color w:val="000000" w:themeColor="text1"/>
              </w:rPr>
              <w:t>t</w:t>
            </w:r>
            <w:r w:rsidRPr="00A018BD">
              <w:rPr>
                <w:color w:val="000000" w:themeColor="text1"/>
              </w:rPr>
              <w:t xml:space="preserve"> goes to the seedbank in </w:t>
            </w:r>
            <w:r w:rsidRPr="00A018BD">
              <w:rPr>
                <w:i/>
                <w:iCs/>
                <w:color w:val="000000" w:themeColor="text1"/>
              </w:rPr>
              <w:t>t</w:t>
            </w:r>
            <w:r w:rsidRPr="00A018BD">
              <w:rPr>
                <w:color w:val="000000" w:themeColor="text1"/>
              </w:rPr>
              <w:t>+1)</w:t>
            </w:r>
          </w:p>
        </w:tc>
        <w:tc>
          <w:tcPr>
            <w:tcW w:w="4320" w:type="dxa"/>
          </w:tcPr>
          <w:p w14:paraId="32B88B59" w14:textId="77777777" w:rsidR="00D824D8" w:rsidRPr="00A018BD" w:rsidRDefault="00D824D8" w:rsidP="00EE258A">
            <w:pPr>
              <w:pStyle w:val="NormalWeb"/>
              <w:rPr>
                <w:color w:val="000000" w:themeColor="text1"/>
              </w:rPr>
            </w:pPr>
            <w:r w:rsidRPr="00A018BD">
              <w:rPr>
                <w:i/>
                <w:iCs/>
                <w:color w:val="000000" w:themeColor="text1"/>
              </w:rPr>
              <w:t>goSB</w:t>
            </w:r>
            <w:r w:rsidRPr="00A018BD">
              <w:rPr>
                <w:color w:val="000000" w:themeColor="text1"/>
              </w:rPr>
              <w:t xml:space="preserve"> = viab.rate (1 - germ. rate) </w:t>
            </w:r>
          </w:p>
        </w:tc>
      </w:tr>
      <w:tr w:rsidR="00A018BD" w:rsidRPr="00A018BD" w14:paraId="2DF96B22" w14:textId="77777777" w:rsidTr="00EE258A">
        <w:tc>
          <w:tcPr>
            <w:tcW w:w="1183" w:type="dxa"/>
          </w:tcPr>
          <w:p w14:paraId="1B3593F0" w14:textId="77777777" w:rsidR="00D824D8" w:rsidRPr="00A018BD" w:rsidRDefault="00D824D8" w:rsidP="00EE258A">
            <w:pPr>
              <w:pStyle w:val="NormalWeb"/>
              <w:rPr>
                <w:i/>
                <w:iCs/>
                <w:color w:val="000000" w:themeColor="text1"/>
              </w:rPr>
            </w:pPr>
            <w:r w:rsidRPr="00A018BD">
              <w:rPr>
                <w:i/>
                <w:iCs/>
                <w:color w:val="000000" w:themeColor="text1"/>
              </w:rPr>
              <w:lastRenderedPageBreak/>
              <w:t>staySB</w:t>
            </w:r>
          </w:p>
        </w:tc>
        <w:tc>
          <w:tcPr>
            <w:tcW w:w="2772" w:type="dxa"/>
          </w:tcPr>
          <w:p w14:paraId="71791E40" w14:textId="77777777" w:rsidR="00D824D8" w:rsidRPr="00A018BD" w:rsidRDefault="00D824D8" w:rsidP="00EE258A">
            <w:pPr>
              <w:pStyle w:val="NormalWeb"/>
              <w:rPr>
                <w:color w:val="000000" w:themeColor="text1"/>
              </w:rPr>
            </w:pPr>
            <w:r w:rsidRPr="00A018BD">
              <w:rPr>
                <w:i/>
                <w:iCs/>
                <w:color w:val="000000" w:themeColor="text1"/>
              </w:rPr>
              <w:t>P</w:t>
            </w:r>
            <w:r w:rsidRPr="00A018BD">
              <w:rPr>
                <w:color w:val="000000" w:themeColor="text1"/>
              </w:rPr>
              <w:t xml:space="preserve">(seedbank seed in </w:t>
            </w:r>
            <w:r w:rsidRPr="00A018BD">
              <w:rPr>
                <w:i/>
                <w:iCs/>
                <w:color w:val="000000" w:themeColor="text1"/>
              </w:rPr>
              <w:t>t</w:t>
            </w:r>
            <w:r w:rsidRPr="00A018BD">
              <w:rPr>
                <w:color w:val="000000" w:themeColor="text1"/>
              </w:rPr>
              <w:t xml:space="preserve"> stays in the seedbank in </w:t>
            </w:r>
            <w:r w:rsidRPr="00A018BD">
              <w:rPr>
                <w:i/>
                <w:iCs/>
                <w:color w:val="000000" w:themeColor="text1"/>
              </w:rPr>
              <w:t>t</w:t>
            </w:r>
            <w:r w:rsidRPr="00A018BD">
              <w:rPr>
                <w:color w:val="000000" w:themeColor="text1"/>
              </w:rPr>
              <w:t>+1)</w:t>
            </w:r>
          </w:p>
        </w:tc>
        <w:tc>
          <w:tcPr>
            <w:tcW w:w="4320" w:type="dxa"/>
          </w:tcPr>
          <w:p w14:paraId="4E8A62B4" w14:textId="77777777" w:rsidR="00D824D8" w:rsidRPr="00A018BD" w:rsidRDefault="00D824D8" w:rsidP="00EE258A">
            <w:pPr>
              <w:pStyle w:val="NormalWeb"/>
              <w:jc w:val="both"/>
              <w:rPr>
                <w:color w:val="000000" w:themeColor="text1"/>
              </w:rPr>
            </w:pPr>
            <w:r w:rsidRPr="00A018BD">
              <w:rPr>
                <w:i/>
                <w:iCs/>
                <w:color w:val="000000" w:themeColor="text1"/>
              </w:rPr>
              <w:t xml:space="preserve">staySB = </w:t>
            </w:r>
            <w:r w:rsidRPr="00A018BD">
              <w:rPr>
                <w:color w:val="000000" w:themeColor="text1"/>
              </w:rPr>
              <w:t>(1 - germ. rate) (1 -  death rate)</w:t>
            </w:r>
          </w:p>
        </w:tc>
      </w:tr>
      <w:tr w:rsidR="00A018BD" w:rsidRPr="00A018BD" w14:paraId="125E8FB2" w14:textId="77777777" w:rsidTr="00EE258A">
        <w:tc>
          <w:tcPr>
            <w:tcW w:w="1183" w:type="dxa"/>
          </w:tcPr>
          <w:p w14:paraId="61521630" w14:textId="079D7977" w:rsidR="00EE322E" w:rsidRPr="00A018BD" w:rsidRDefault="00EE322E" w:rsidP="00EE322E">
            <w:pPr>
              <w:pStyle w:val="NormalWeb"/>
              <w:rPr>
                <w:i/>
                <w:iCs/>
                <w:color w:val="000000" w:themeColor="text1"/>
              </w:rPr>
            </w:pPr>
            <w:r w:rsidRPr="00A018BD">
              <w:rPr>
                <w:i/>
                <w:iCs/>
                <w:color w:val="000000" w:themeColor="text1"/>
              </w:rPr>
              <w:t>s</w:t>
            </w:r>
            <w:r w:rsidRPr="00A018BD">
              <w:rPr>
                <w:color w:val="000000" w:themeColor="text1"/>
              </w:rPr>
              <w:t>(</w:t>
            </w:r>
            <w:r w:rsidRPr="00A018BD">
              <w:rPr>
                <w:i/>
                <w:iCs/>
                <w:color w:val="000000" w:themeColor="text1"/>
              </w:rPr>
              <w:t>z</w:t>
            </w:r>
            <w:r w:rsidRPr="00A018BD">
              <w:rPr>
                <w:color w:val="000000" w:themeColor="text1"/>
              </w:rPr>
              <w:t>)</w:t>
            </w:r>
          </w:p>
        </w:tc>
        <w:tc>
          <w:tcPr>
            <w:tcW w:w="2772" w:type="dxa"/>
          </w:tcPr>
          <w:p w14:paraId="252A1A5D" w14:textId="3F4990AA" w:rsidR="00EE322E" w:rsidRPr="00A018BD" w:rsidRDefault="00EE322E" w:rsidP="00EE322E">
            <w:pPr>
              <w:pStyle w:val="NormalWeb"/>
              <w:rPr>
                <w:i/>
                <w:iCs/>
                <w:color w:val="000000" w:themeColor="text1"/>
              </w:rPr>
            </w:pPr>
            <w:r w:rsidRPr="00A018BD">
              <w:rPr>
                <w:i/>
                <w:iCs/>
                <w:color w:val="000000" w:themeColor="text1"/>
              </w:rPr>
              <w:t>P</w:t>
            </w:r>
            <w:r w:rsidRPr="00A018BD">
              <w:rPr>
                <w:color w:val="000000" w:themeColor="text1"/>
              </w:rPr>
              <w:t xml:space="preserve">(survival from </w:t>
            </w:r>
            <w:r w:rsidRPr="00A018BD">
              <w:rPr>
                <w:i/>
                <w:iCs/>
                <w:color w:val="000000" w:themeColor="text1"/>
              </w:rPr>
              <w:t xml:space="preserve">t </w:t>
            </w:r>
            <w:r w:rsidRPr="00A018BD">
              <w:rPr>
                <w:color w:val="000000" w:themeColor="text1"/>
              </w:rPr>
              <w:t xml:space="preserve">to </w:t>
            </w:r>
            <w:r w:rsidRPr="00A018BD">
              <w:rPr>
                <w:i/>
                <w:iCs/>
                <w:color w:val="000000" w:themeColor="text1"/>
              </w:rPr>
              <w:t>t+1</w:t>
            </w:r>
            <w:r w:rsidRPr="00A018BD">
              <w:rPr>
                <w:color w:val="000000" w:themeColor="text1"/>
              </w:rPr>
              <w:t>)</w:t>
            </w:r>
          </w:p>
        </w:tc>
        <w:tc>
          <w:tcPr>
            <w:tcW w:w="4320" w:type="dxa"/>
          </w:tcPr>
          <w:p w14:paraId="5B421CFA" w14:textId="043F99B6" w:rsidR="00EE322E" w:rsidRPr="00A018BD" w:rsidRDefault="00EE322E" w:rsidP="00EE322E">
            <w:pPr>
              <w:pStyle w:val="NormalWeb"/>
              <w:jc w:val="both"/>
              <w:rPr>
                <w:i/>
                <w:iCs/>
                <w:color w:val="000000" w:themeColor="text1"/>
              </w:rPr>
            </w:pPr>
            <w:r w:rsidRPr="00A018BD">
              <w:rPr>
                <w:color w:val="000000" w:themeColor="text1"/>
              </w:rPr>
              <w:t xml:space="preserve">logit(survival) ~ </w:t>
            </w:r>
            <w:r w:rsidRPr="00A018BD">
              <w:rPr>
                <w:rFonts w:eastAsia="Arial Unicode MS"/>
                <w:color w:val="000000" w:themeColor="text1"/>
              </w:rPr>
              <w:t>β</w:t>
            </w:r>
            <w:r w:rsidRPr="00A018BD">
              <w:rPr>
                <w:rFonts w:eastAsia="Arial Unicode MS"/>
                <w:color w:val="000000" w:themeColor="text1"/>
                <w:vertAlign w:val="subscript"/>
              </w:rPr>
              <w:t>0</w:t>
            </w:r>
            <w:r w:rsidRPr="00A018BD">
              <w:rPr>
                <w:rFonts w:eastAsia="Arial Unicode MS"/>
                <w:color w:val="000000" w:themeColor="text1"/>
              </w:rPr>
              <w:t xml:space="preserve"> +</w:t>
            </w:r>
            <w:r w:rsidRPr="00A018BD">
              <w:rPr>
                <w:rFonts w:ascii="Arial Unicode MS" w:eastAsia="Arial Unicode MS" w:hAnsi="Arial Unicode MS" w:cs="Arial Unicode MS"/>
                <w:color w:val="000000" w:themeColor="text1"/>
              </w:rPr>
              <w:t xml:space="preserve"> </w:t>
            </w:r>
            <w:r w:rsidRPr="00A018BD">
              <w:rPr>
                <w:rFonts w:eastAsia="Arial Unicode MS"/>
                <w:color w:val="000000" w:themeColor="text1"/>
              </w:rPr>
              <w:t>β</w:t>
            </w:r>
            <w:r w:rsidRPr="00A018BD">
              <w:rPr>
                <w:rFonts w:eastAsia="Arial Unicode MS"/>
                <w:color w:val="000000" w:themeColor="text1"/>
                <w:vertAlign w:val="subscript"/>
              </w:rPr>
              <w:t xml:space="preserve">1  </w:t>
            </w:r>
            <w:r w:rsidRPr="00A018BD">
              <w:rPr>
                <w:rFonts w:eastAsia="Arial Unicode MS"/>
                <w:color w:val="000000" w:themeColor="text1"/>
              </w:rPr>
              <w:t>(</w:t>
            </w:r>
            <w:r w:rsidRPr="00A018BD">
              <w:rPr>
                <w:color w:val="000000" w:themeColor="text1"/>
              </w:rPr>
              <w:t>log(size</w:t>
            </w:r>
            <w:r w:rsidRPr="00A018BD">
              <w:rPr>
                <w:i/>
                <w:iCs/>
                <w:color w:val="000000" w:themeColor="text1"/>
                <w:vertAlign w:val="subscript"/>
              </w:rPr>
              <w:t>t</w:t>
            </w:r>
            <w:r w:rsidRPr="00A018BD">
              <w:rPr>
                <w:color w:val="000000" w:themeColor="text1"/>
              </w:rPr>
              <w:t xml:space="preserve">)) + </w:t>
            </w:r>
            <w:r w:rsidRPr="00A018BD">
              <w:rPr>
                <w:rFonts w:eastAsia="MS Gothic"/>
                <w:color w:val="000000" w:themeColor="text1"/>
              </w:rPr>
              <w:t>ε</w:t>
            </w:r>
          </w:p>
        </w:tc>
      </w:tr>
      <w:tr w:rsidR="00A018BD" w:rsidRPr="00A018BD" w14:paraId="7A1059B4" w14:textId="77777777" w:rsidTr="00EE258A">
        <w:tc>
          <w:tcPr>
            <w:tcW w:w="1183" w:type="dxa"/>
          </w:tcPr>
          <w:p w14:paraId="24E62763" w14:textId="16F88754" w:rsidR="00EE322E" w:rsidRPr="00A018BD" w:rsidRDefault="00EE322E" w:rsidP="00EE322E">
            <w:pPr>
              <w:pStyle w:val="NormalWeb"/>
              <w:rPr>
                <w:i/>
                <w:iCs/>
                <w:color w:val="000000" w:themeColor="text1"/>
              </w:rPr>
            </w:pPr>
            <w:r w:rsidRPr="00A018BD">
              <w:rPr>
                <w:i/>
                <w:iCs/>
                <w:color w:val="000000" w:themeColor="text1"/>
              </w:rPr>
              <w:t>Pb</w:t>
            </w:r>
            <w:r w:rsidRPr="00A018BD">
              <w:rPr>
                <w:color w:val="000000" w:themeColor="text1"/>
              </w:rPr>
              <w:t>(</w:t>
            </w:r>
            <w:r w:rsidRPr="00A018BD">
              <w:rPr>
                <w:i/>
                <w:iCs/>
                <w:color w:val="000000" w:themeColor="text1"/>
              </w:rPr>
              <w:t>z</w:t>
            </w:r>
            <w:r w:rsidRPr="00A018BD">
              <w:rPr>
                <w:color w:val="000000" w:themeColor="text1"/>
              </w:rPr>
              <w:t>)</w:t>
            </w:r>
          </w:p>
        </w:tc>
        <w:tc>
          <w:tcPr>
            <w:tcW w:w="2772" w:type="dxa"/>
          </w:tcPr>
          <w:p w14:paraId="2C81D077" w14:textId="576C5B6F" w:rsidR="00EE322E" w:rsidRPr="00A018BD" w:rsidRDefault="00EE322E" w:rsidP="00EE322E">
            <w:pPr>
              <w:pStyle w:val="NormalWeb"/>
              <w:rPr>
                <w:i/>
                <w:iCs/>
                <w:color w:val="000000" w:themeColor="text1"/>
              </w:rPr>
            </w:pPr>
            <w:r w:rsidRPr="00A018BD">
              <w:rPr>
                <w:i/>
                <w:iCs/>
                <w:color w:val="000000" w:themeColor="text1"/>
              </w:rPr>
              <w:t>P</w:t>
            </w:r>
            <w:r w:rsidRPr="00A018BD">
              <w:rPr>
                <w:color w:val="000000" w:themeColor="text1"/>
              </w:rPr>
              <w:t xml:space="preserve">(flowering in </w:t>
            </w:r>
            <w:r w:rsidRPr="00A018BD">
              <w:rPr>
                <w:i/>
                <w:iCs/>
                <w:color w:val="000000" w:themeColor="text1"/>
              </w:rPr>
              <w:t>t</w:t>
            </w:r>
            <w:r w:rsidRPr="00A018BD">
              <w:rPr>
                <w:color w:val="000000" w:themeColor="text1"/>
              </w:rPr>
              <w:t>)</w:t>
            </w:r>
          </w:p>
        </w:tc>
        <w:tc>
          <w:tcPr>
            <w:tcW w:w="4320" w:type="dxa"/>
          </w:tcPr>
          <w:p w14:paraId="0B27345C" w14:textId="72FC9AD2" w:rsidR="00EE322E" w:rsidRPr="00A018BD" w:rsidRDefault="00EE322E" w:rsidP="00EE322E">
            <w:pPr>
              <w:pStyle w:val="NormalWeb"/>
              <w:jc w:val="both"/>
              <w:rPr>
                <w:i/>
                <w:iCs/>
                <w:color w:val="000000" w:themeColor="text1"/>
              </w:rPr>
            </w:pPr>
            <w:r w:rsidRPr="00A018BD">
              <w:rPr>
                <w:color w:val="000000" w:themeColor="text1"/>
              </w:rPr>
              <w:t xml:space="preserve">logit(flowering) ~ </w:t>
            </w:r>
            <w:r w:rsidRPr="00A018BD">
              <w:rPr>
                <w:rFonts w:eastAsia="Arial Unicode MS"/>
                <w:color w:val="000000" w:themeColor="text1"/>
              </w:rPr>
              <w:t>β</w:t>
            </w:r>
            <w:r w:rsidRPr="00A018BD">
              <w:rPr>
                <w:rFonts w:eastAsia="Arial Unicode MS"/>
                <w:color w:val="000000" w:themeColor="text1"/>
                <w:vertAlign w:val="subscript"/>
              </w:rPr>
              <w:t>0</w:t>
            </w:r>
            <w:r w:rsidRPr="00A018BD">
              <w:rPr>
                <w:rFonts w:eastAsia="Arial Unicode MS"/>
                <w:color w:val="000000" w:themeColor="text1"/>
              </w:rPr>
              <w:t xml:space="preserve"> +</w:t>
            </w:r>
            <w:r w:rsidRPr="00A018BD">
              <w:rPr>
                <w:rFonts w:ascii="Arial Unicode MS" w:eastAsia="Arial Unicode MS" w:hAnsi="Arial Unicode MS" w:cs="Arial Unicode MS"/>
                <w:color w:val="000000" w:themeColor="text1"/>
              </w:rPr>
              <w:t xml:space="preserve"> </w:t>
            </w:r>
            <w:r w:rsidRPr="00A018BD">
              <w:rPr>
                <w:rFonts w:eastAsia="Arial Unicode MS"/>
                <w:color w:val="000000" w:themeColor="text1"/>
              </w:rPr>
              <w:t>β</w:t>
            </w:r>
            <w:r w:rsidRPr="00A018BD">
              <w:rPr>
                <w:rFonts w:eastAsia="Arial Unicode MS"/>
                <w:color w:val="000000" w:themeColor="text1"/>
                <w:vertAlign w:val="subscript"/>
              </w:rPr>
              <w:t xml:space="preserve">1 </w:t>
            </w:r>
            <w:r w:rsidRPr="00A018BD">
              <w:rPr>
                <w:rFonts w:eastAsia="Arial Unicode MS"/>
                <w:color w:val="000000" w:themeColor="text1"/>
              </w:rPr>
              <w:t>(</w:t>
            </w:r>
            <w:r w:rsidRPr="00A018BD">
              <w:rPr>
                <w:color w:val="000000" w:themeColor="text1"/>
              </w:rPr>
              <w:t>log(size</w:t>
            </w:r>
            <w:r w:rsidRPr="00A018BD">
              <w:rPr>
                <w:i/>
                <w:iCs/>
                <w:color w:val="000000" w:themeColor="text1"/>
                <w:vertAlign w:val="subscript"/>
              </w:rPr>
              <w:t>t</w:t>
            </w:r>
            <w:r w:rsidRPr="00A018BD">
              <w:rPr>
                <w:color w:val="000000" w:themeColor="text1"/>
              </w:rPr>
              <w:t xml:space="preserve">)) + </w:t>
            </w:r>
            <w:r w:rsidRPr="00A018BD">
              <w:rPr>
                <w:rFonts w:eastAsia="Arial Unicode MS"/>
                <w:color w:val="000000" w:themeColor="text1"/>
              </w:rPr>
              <w:t>β</w:t>
            </w:r>
            <w:r w:rsidRPr="00A018BD">
              <w:rPr>
                <w:rFonts w:eastAsia="Arial Unicode MS"/>
                <w:color w:val="000000" w:themeColor="text1"/>
                <w:vertAlign w:val="subscript"/>
              </w:rPr>
              <w:t xml:space="preserve">2 </w:t>
            </w:r>
            <w:r w:rsidRPr="00A018BD">
              <w:rPr>
                <w:rFonts w:eastAsia="Arial Unicode MS"/>
                <w:color w:val="000000" w:themeColor="text1"/>
              </w:rPr>
              <w:t>(</w:t>
            </w:r>
            <w:r w:rsidRPr="00A018BD">
              <w:rPr>
                <w:color w:val="000000" w:themeColor="text1"/>
              </w:rPr>
              <w:t>log(size</w:t>
            </w:r>
            <w:r w:rsidRPr="00A018BD">
              <w:rPr>
                <w:i/>
                <w:iCs/>
                <w:color w:val="000000" w:themeColor="text1"/>
                <w:vertAlign w:val="subscript"/>
              </w:rPr>
              <w:t>t</w:t>
            </w:r>
            <w:r w:rsidRPr="00A018BD">
              <w:rPr>
                <w:color w:val="000000" w:themeColor="text1"/>
              </w:rPr>
              <w:t>)</w:t>
            </w:r>
            <w:r w:rsidRPr="00A018BD">
              <w:rPr>
                <w:color w:val="000000" w:themeColor="text1"/>
                <w:vertAlign w:val="superscript"/>
              </w:rPr>
              <w:t>2</w:t>
            </w:r>
            <w:r w:rsidRPr="00A018BD">
              <w:rPr>
                <w:color w:val="000000" w:themeColor="text1"/>
              </w:rPr>
              <w:t xml:space="preserve">) + </w:t>
            </w:r>
            <w:r w:rsidRPr="00A018BD">
              <w:rPr>
                <w:rFonts w:eastAsia="MS Gothic"/>
                <w:color w:val="000000" w:themeColor="text1"/>
              </w:rPr>
              <w:t>ε</w:t>
            </w:r>
          </w:p>
        </w:tc>
      </w:tr>
      <w:tr w:rsidR="00A018BD" w:rsidRPr="00A018BD" w14:paraId="5EAC04D4" w14:textId="77777777" w:rsidTr="00EE258A">
        <w:tc>
          <w:tcPr>
            <w:tcW w:w="1183" w:type="dxa"/>
          </w:tcPr>
          <w:p w14:paraId="604E35A4" w14:textId="5FCC60E6" w:rsidR="00EE322E" w:rsidRPr="00A018BD" w:rsidRDefault="00EE322E" w:rsidP="00EE322E">
            <w:pPr>
              <w:pStyle w:val="NormalWeb"/>
              <w:rPr>
                <w:i/>
                <w:iCs/>
                <w:color w:val="000000" w:themeColor="text1"/>
              </w:rPr>
            </w:pPr>
            <w:r w:rsidRPr="00A018BD">
              <w:rPr>
                <w:i/>
                <w:iCs/>
                <w:color w:val="000000" w:themeColor="text1"/>
              </w:rPr>
              <w:t>b</w:t>
            </w:r>
            <w:r w:rsidRPr="00A018BD">
              <w:rPr>
                <w:color w:val="000000" w:themeColor="text1"/>
              </w:rPr>
              <w:t>(</w:t>
            </w:r>
            <w:r w:rsidRPr="00A018BD">
              <w:rPr>
                <w:i/>
                <w:iCs/>
                <w:color w:val="000000" w:themeColor="text1"/>
              </w:rPr>
              <w:t>z</w:t>
            </w:r>
            <w:r w:rsidRPr="00A018BD">
              <w:rPr>
                <w:color w:val="000000" w:themeColor="text1"/>
              </w:rPr>
              <w:t>)</w:t>
            </w:r>
          </w:p>
        </w:tc>
        <w:tc>
          <w:tcPr>
            <w:tcW w:w="2772" w:type="dxa"/>
          </w:tcPr>
          <w:p w14:paraId="336CBA1B" w14:textId="3EAE4613" w:rsidR="00EE322E" w:rsidRPr="00A018BD" w:rsidRDefault="00EE322E" w:rsidP="00EE322E">
            <w:pPr>
              <w:pStyle w:val="NormalWeb"/>
              <w:rPr>
                <w:i/>
                <w:iCs/>
                <w:color w:val="000000" w:themeColor="text1"/>
              </w:rPr>
            </w:pPr>
            <w:r w:rsidRPr="00A018BD">
              <w:rPr>
                <w:color w:val="000000" w:themeColor="text1"/>
              </w:rPr>
              <w:t xml:space="preserve">Seed production in </w:t>
            </w:r>
            <w:r w:rsidRPr="00A018BD">
              <w:rPr>
                <w:i/>
                <w:iCs/>
                <w:color w:val="000000" w:themeColor="text1"/>
              </w:rPr>
              <w:t>t</w:t>
            </w:r>
          </w:p>
        </w:tc>
        <w:tc>
          <w:tcPr>
            <w:tcW w:w="4320" w:type="dxa"/>
          </w:tcPr>
          <w:p w14:paraId="6D2C7C5E" w14:textId="3EC31DAB" w:rsidR="00EE322E" w:rsidRPr="00A018BD" w:rsidRDefault="00EE322E" w:rsidP="00EE322E">
            <w:pPr>
              <w:pStyle w:val="NormalWeb"/>
              <w:jc w:val="both"/>
              <w:rPr>
                <w:i/>
                <w:iCs/>
                <w:color w:val="000000" w:themeColor="text1"/>
              </w:rPr>
            </w:pPr>
            <w:r w:rsidRPr="00A018BD">
              <w:rPr>
                <w:color w:val="000000" w:themeColor="text1"/>
              </w:rPr>
              <w:t xml:space="preserve">exp(seed number) ~ </w:t>
            </w:r>
            <w:r w:rsidRPr="00A018BD">
              <w:rPr>
                <w:rFonts w:eastAsia="Arial Unicode MS"/>
                <w:color w:val="000000" w:themeColor="text1"/>
              </w:rPr>
              <w:t>β</w:t>
            </w:r>
            <w:r w:rsidRPr="00A018BD">
              <w:rPr>
                <w:rFonts w:eastAsia="Arial Unicode MS"/>
                <w:color w:val="000000" w:themeColor="text1"/>
                <w:vertAlign w:val="subscript"/>
              </w:rPr>
              <w:t>0</w:t>
            </w:r>
            <w:r w:rsidRPr="00A018BD">
              <w:rPr>
                <w:rFonts w:eastAsia="Arial Unicode MS"/>
                <w:color w:val="000000" w:themeColor="text1"/>
              </w:rPr>
              <w:t xml:space="preserve"> +</w:t>
            </w:r>
            <w:r w:rsidRPr="00A018BD">
              <w:rPr>
                <w:rFonts w:ascii="Arial Unicode MS" w:eastAsia="Arial Unicode MS" w:hAnsi="Arial Unicode MS" w:cs="Arial Unicode MS"/>
                <w:color w:val="000000" w:themeColor="text1"/>
              </w:rPr>
              <w:t xml:space="preserve"> </w:t>
            </w:r>
            <w:r w:rsidRPr="00A018BD">
              <w:rPr>
                <w:rFonts w:eastAsia="Arial Unicode MS"/>
                <w:color w:val="000000" w:themeColor="text1"/>
              </w:rPr>
              <w:t>β</w:t>
            </w:r>
            <w:r w:rsidRPr="00A018BD">
              <w:rPr>
                <w:rFonts w:eastAsia="Arial Unicode MS"/>
                <w:color w:val="000000" w:themeColor="text1"/>
                <w:vertAlign w:val="subscript"/>
              </w:rPr>
              <w:t xml:space="preserve">1  </w:t>
            </w:r>
            <w:r w:rsidRPr="00A018BD">
              <w:rPr>
                <w:rFonts w:eastAsia="Arial Unicode MS"/>
                <w:color w:val="000000" w:themeColor="text1"/>
              </w:rPr>
              <w:t>(</w:t>
            </w:r>
            <w:r w:rsidRPr="00A018BD">
              <w:rPr>
                <w:color w:val="000000" w:themeColor="text1"/>
              </w:rPr>
              <w:t>log(size</w:t>
            </w:r>
            <w:r w:rsidRPr="00A018BD">
              <w:rPr>
                <w:i/>
                <w:iCs/>
                <w:color w:val="000000" w:themeColor="text1"/>
                <w:vertAlign w:val="subscript"/>
              </w:rPr>
              <w:t>t</w:t>
            </w:r>
            <w:r w:rsidRPr="00A018BD">
              <w:rPr>
                <w:color w:val="000000" w:themeColor="text1"/>
              </w:rPr>
              <w:t xml:space="preserve">))+ </w:t>
            </w:r>
            <w:r w:rsidRPr="00A018BD">
              <w:rPr>
                <w:rFonts w:eastAsia="MS Gothic"/>
                <w:color w:val="000000" w:themeColor="text1"/>
              </w:rPr>
              <w:t>ε</w:t>
            </w:r>
          </w:p>
        </w:tc>
      </w:tr>
      <w:tr w:rsidR="00A018BD" w:rsidRPr="00A018BD" w14:paraId="20257D74" w14:textId="77777777" w:rsidTr="000633EE">
        <w:tc>
          <w:tcPr>
            <w:tcW w:w="1183" w:type="dxa"/>
          </w:tcPr>
          <w:p w14:paraId="3BB5DBC6" w14:textId="5E560FFF" w:rsidR="00EE322E" w:rsidRPr="00A018BD" w:rsidRDefault="00EE322E" w:rsidP="00EE322E">
            <w:pPr>
              <w:pStyle w:val="NormalWeb"/>
              <w:rPr>
                <w:i/>
                <w:iCs/>
                <w:color w:val="000000" w:themeColor="text1"/>
              </w:rPr>
            </w:pPr>
            <w:r w:rsidRPr="00A018BD">
              <w:rPr>
                <w:i/>
                <w:iCs/>
                <w:color w:val="000000" w:themeColor="text1"/>
              </w:rPr>
              <w:t>G</w:t>
            </w:r>
            <w:r w:rsidRPr="00A018BD">
              <w:rPr>
                <w:color w:val="000000" w:themeColor="text1"/>
              </w:rPr>
              <w:t>(</w:t>
            </w:r>
            <w:r w:rsidRPr="00A018BD">
              <w:rPr>
                <w:i/>
                <w:iCs/>
                <w:color w:val="000000" w:themeColor="text1"/>
              </w:rPr>
              <w:t>z’,z</w:t>
            </w:r>
            <w:r w:rsidRPr="00A018BD">
              <w:rPr>
                <w:color w:val="000000" w:themeColor="text1"/>
              </w:rPr>
              <w:t>)</w:t>
            </w:r>
          </w:p>
        </w:tc>
        <w:tc>
          <w:tcPr>
            <w:tcW w:w="2772" w:type="dxa"/>
          </w:tcPr>
          <w:p w14:paraId="4ABD0BED" w14:textId="26B0928A" w:rsidR="00EE322E" w:rsidRPr="00A018BD" w:rsidRDefault="00EE322E" w:rsidP="00EE322E">
            <w:pPr>
              <w:pStyle w:val="NormalWeb"/>
              <w:rPr>
                <w:i/>
                <w:iCs/>
                <w:color w:val="000000" w:themeColor="text1"/>
              </w:rPr>
            </w:pPr>
            <w:r w:rsidRPr="00A018BD">
              <w:rPr>
                <w:color w:val="000000" w:themeColor="text1"/>
              </w:rPr>
              <w:t xml:space="preserve">Distribution of plant size in year </w:t>
            </w:r>
            <w:r w:rsidRPr="00A018BD">
              <w:rPr>
                <w:i/>
                <w:iCs/>
                <w:color w:val="000000" w:themeColor="text1"/>
              </w:rPr>
              <w:t>t</w:t>
            </w:r>
          </w:p>
        </w:tc>
        <w:tc>
          <w:tcPr>
            <w:tcW w:w="4320" w:type="dxa"/>
          </w:tcPr>
          <w:p w14:paraId="517F6A7F" w14:textId="17A3E169" w:rsidR="00EE322E" w:rsidRPr="00A018BD" w:rsidRDefault="00EE322E" w:rsidP="000633EE">
            <w:pPr>
              <w:pStyle w:val="NormalWeb"/>
              <w:rPr>
                <w:i/>
                <w:iCs/>
                <w:color w:val="000000" w:themeColor="text1"/>
              </w:rPr>
            </w:pPr>
            <w:r w:rsidRPr="00A018BD">
              <w:rPr>
                <w:i/>
                <w:iCs/>
                <w:color w:val="000000" w:themeColor="text1"/>
              </w:rPr>
              <w:t>G</w:t>
            </w:r>
            <w:r w:rsidRPr="00A018BD">
              <w:rPr>
                <w:color w:val="000000" w:themeColor="text1"/>
              </w:rPr>
              <w:t>(</w:t>
            </w:r>
            <w:r w:rsidRPr="00A018BD">
              <w:rPr>
                <w:i/>
                <w:iCs/>
                <w:color w:val="000000" w:themeColor="text1"/>
              </w:rPr>
              <w:t>z’,z</w:t>
            </w:r>
            <w:r w:rsidRPr="00A018BD">
              <w:rPr>
                <w:color w:val="000000" w:themeColor="text1"/>
              </w:rPr>
              <w:t xml:space="preserve">) = </w:t>
            </w:r>
            <w:r w:rsidRPr="00A018BD">
              <w:rPr>
                <w:i/>
                <w:iCs/>
                <w:color w:val="000000" w:themeColor="text1"/>
              </w:rPr>
              <w:t xml:space="preserve">N </w:t>
            </w:r>
            <w:r w:rsidRPr="00A018BD">
              <w:rPr>
                <w:color w:val="000000" w:themeColor="text1"/>
              </w:rPr>
              <w:t>(</w:t>
            </w:r>
            <w:r w:rsidRPr="00A018BD">
              <w:rPr>
                <w:rFonts w:eastAsia="MS Gothic"/>
                <w:color w:val="000000" w:themeColor="text1"/>
              </w:rPr>
              <w:t>μ</w:t>
            </w:r>
            <w:r w:rsidRPr="00A018BD">
              <w:rPr>
                <w:rFonts w:eastAsia="MS Gothic"/>
                <w:color w:val="000000" w:themeColor="text1"/>
                <w:vertAlign w:val="subscript"/>
              </w:rPr>
              <w:t>s</w:t>
            </w:r>
            <w:r w:rsidRPr="00A018BD">
              <w:rPr>
                <w:rFonts w:eastAsia="MS Gothic"/>
                <w:color w:val="000000" w:themeColor="text1"/>
              </w:rPr>
              <w:t>, σ</w:t>
            </w:r>
            <w:r w:rsidRPr="00A018BD">
              <w:rPr>
                <w:rFonts w:eastAsia="MS Gothic"/>
                <w:color w:val="000000" w:themeColor="text1"/>
                <w:vertAlign w:val="subscript"/>
              </w:rPr>
              <w:t>s</w:t>
            </w:r>
            <w:r w:rsidRPr="00A018BD">
              <w:rPr>
                <w:rFonts w:eastAsia="MS Gothic"/>
                <w:color w:val="000000" w:themeColor="text1"/>
              </w:rPr>
              <w:t>);                                         μ</w:t>
            </w:r>
            <w:r w:rsidRPr="00A018BD">
              <w:rPr>
                <w:rFonts w:eastAsia="MS Gothic"/>
                <w:color w:val="000000" w:themeColor="text1"/>
                <w:vertAlign w:val="subscript"/>
              </w:rPr>
              <w:t xml:space="preserve">s </w:t>
            </w:r>
            <w:r w:rsidRPr="00A018BD">
              <w:rPr>
                <w:color w:val="000000" w:themeColor="text1"/>
              </w:rPr>
              <w:t xml:space="preserve">~  </w:t>
            </w:r>
            <w:r w:rsidRPr="00A018BD">
              <w:rPr>
                <w:rFonts w:eastAsia="Arial Unicode MS"/>
                <w:color w:val="000000" w:themeColor="text1"/>
              </w:rPr>
              <w:t>β</w:t>
            </w:r>
            <w:r w:rsidRPr="00A018BD">
              <w:rPr>
                <w:rFonts w:eastAsia="Arial Unicode MS"/>
                <w:color w:val="000000" w:themeColor="text1"/>
                <w:vertAlign w:val="subscript"/>
              </w:rPr>
              <w:t>0</w:t>
            </w:r>
            <w:r w:rsidRPr="00A018BD">
              <w:rPr>
                <w:rFonts w:eastAsia="Arial Unicode MS"/>
                <w:color w:val="000000" w:themeColor="text1"/>
              </w:rPr>
              <w:t xml:space="preserve"> +</w:t>
            </w:r>
            <w:r w:rsidRPr="00A018BD">
              <w:rPr>
                <w:rFonts w:ascii="Arial Unicode MS" w:eastAsia="Arial Unicode MS" w:hAnsi="Arial Unicode MS" w:cs="Arial Unicode MS"/>
                <w:color w:val="000000" w:themeColor="text1"/>
              </w:rPr>
              <w:t xml:space="preserve"> </w:t>
            </w:r>
            <w:r w:rsidRPr="00A018BD">
              <w:rPr>
                <w:rFonts w:eastAsia="Arial Unicode MS"/>
                <w:color w:val="000000" w:themeColor="text1"/>
              </w:rPr>
              <w:t>β</w:t>
            </w:r>
            <w:r w:rsidRPr="00A018BD">
              <w:rPr>
                <w:rFonts w:eastAsia="Arial Unicode MS"/>
                <w:color w:val="000000" w:themeColor="text1"/>
                <w:vertAlign w:val="subscript"/>
              </w:rPr>
              <w:t xml:space="preserve">1  </w:t>
            </w:r>
            <w:r w:rsidRPr="00A018BD">
              <w:rPr>
                <w:rFonts w:eastAsia="Arial Unicode MS"/>
                <w:color w:val="000000" w:themeColor="text1"/>
              </w:rPr>
              <w:t>(</w:t>
            </w:r>
            <w:r w:rsidRPr="00A018BD">
              <w:rPr>
                <w:color w:val="000000" w:themeColor="text1"/>
              </w:rPr>
              <w:t>log(size</w:t>
            </w:r>
            <w:r w:rsidRPr="00A018BD">
              <w:rPr>
                <w:i/>
                <w:iCs/>
                <w:color w:val="000000" w:themeColor="text1"/>
                <w:vertAlign w:val="subscript"/>
              </w:rPr>
              <w:t>t</w:t>
            </w:r>
            <w:r w:rsidRPr="00A018BD">
              <w:rPr>
                <w:color w:val="000000" w:themeColor="text1"/>
              </w:rPr>
              <w:t xml:space="preserve">)) + </w:t>
            </w:r>
            <w:r w:rsidRPr="00A018BD">
              <w:rPr>
                <w:rFonts w:eastAsia="MS Gothic"/>
                <w:color w:val="000000" w:themeColor="text1"/>
              </w:rPr>
              <w:t>ε ;                    σ</w:t>
            </w:r>
            <w:r w:rsidRPr="00A018BD">
              <w:rPr>
                <w:rFonts w:eastAsia="MS Gothic"/>
                <w:color w:val="000000" w:themeColor="text1"/>
                <w:vertAlign w:val="subscript"/>
              </w:rPr>
              <w:t>s</w:t>
            </w:r>
            <w:r w:rsidRPr="00A018BD">
              <w:rPr>
                <w:rFonts w:eastAsia="MS Gothic"/>
                <w:color w:val="000000" w:themeColor="text1"/>
                <w:vertAlign w:val="superscript"/>
              </w:rPr>
              <w:t xml:space="preserve"> </w:t>
            </w:r>
            <w:r w:rsidRPr="00A018BD">
              <w:rPr>
                <w:rFonts w:eastAsia="MS Gothic"/>
                <w:color w:val="000000" w:themeColor="text1"/>
              </w:rPr>
              <w:t>~    RSE (</w:t>
            </w:r>
            <w:r w:rsidRPr="00A018BD">
              <w:rPr>
                <w:rFonts w:eastAsia="Arial Unicode MS"/>
                <w:color w:val="000000" w:themeColor="text1"/>
              </w:rPr>
              <w:t>β</w:t>
            </w:r>
            <w:r w:rsidRPr="00A018BD">
              <w:rPr>
                <w:rFonts w:eastAsia="Arial Unicode MS"/>
                <w:color w:val="000000" w:themeColor="text1"/>
                <w:vertAlign w:val="subscript"/>
              </w:rPr>
              <w:t>0</w:t>
            </w:r>
            <w:r w:rsidRPr="00A018BD">
              <w:rPr>
                <w:rFonts w:eastAsia="Arial Unicode MS"/>
                <w:color w:val="000000" w:themeColor="text1"/>
              </w:rPr>
              <w:t xml:space="preserve"> +</w:t>
            </w:r>
            <w:r w:rsidRPr="00A018BD">
              <w:rPr>
                <w:rFonts w:ascii="Arial Unicode MS" w:eastAsia="Arial Unicode MS" w:hAnsi="Arial Unicode MS" w:cs="Arial Unicode MS"/>
                <w:color w:val="000000" w:themeColor="text1"/>
              </w:rPr>
              <w:t xml:space="preserve"> </w:t>
            </w:r>
            <w:r w:rsidRPr="00A018BD">
              <w:rPr>
                <w:rFonts w:eastAsia="Arial Unicode MS"/>
                <w:color w:val="000000" w:themeColor="text1"/>
              </w:rPr>
              <w:t>β</w:t>
            </w:r>
            <w:r w:rsidRPr="00A018BD">
              <w:rPr>
                <w:rFonts w:eastAsia="Arial Unicode MS"/>
                <w:color w:val="000000" w:themeColor="text1"/>
                <w:vertAlign w:val="subscript"/>
              </w:rPr>
              <w:t xml:space="preserve">1  </w:t>
            </w:r>
            <w:r w:rsidRPr="00A018BD">
              <w:rPr>
                <w:rFonts w:eastAsia="Arial Unicode MS"/>
                <w:color w:val="000000" w:themeColor="text1"/>
              </w:rPr>
              <w:t>(</w:t>
            </w:r>
            <w:r w:rsidRPr="00A018BD">
              <w:rPr>
                <w:color w:val="000000" w:themeColor="text1"/>
              </w:rPr>
              <w:t>log(size</w:t>
            </w:r>
            <w:r w:rsidRPr="00A018BD">
              <w:rPr>
                <w:i/>
                <w:iCs/>
                <w:color w:val="000000" w:themeColor="text1"/>
                <w:vertAlign w:val="subscript"/>
              </w:rPr>
              <w:t>t</w:t>
            </w:r>
            <w:r w:rsidRPr="00A018BD">
              <w:rPr>
                <w:color w:val="000000" w:themeColor="text1"/>
              </w:rPr>
              <w:t xml:space="preserve">)) + </w:t>
            </w:r>
            <w:r w:rsidRPr="00A018BD">
              <w:rPr>
                <w:rFonts w:eastAsia="MS Gothic"/>
                <w:color w:val="000000" w:themeColor="text1"/>
              </w:rPr>
              <w:t>ε)</w:t>
            </w:r>
          </w:p>
        </w:tc>
      </w:tr>
      <w:tr w:rsidR="00EE322E" w:rsidRPr="00A018BD" w14:paraId="23F28D43" w14:textId="77777777" w:rsidTr="000633EE">
        <w:tc>
          <w:tcPr>
            <w:tcW w:w="1183" w:type="dxa"/>
          </w:tcPr>
          <w:p w14:paraId="594A9385" w14:textId="16CBFDB0" w:rsidR="00EE322E" w:rsidRPr="00A018BD" w:rsidRDefault="00EE322E" w:rsidP="00EE322E">
            <w:pPr>
              <w:pStyle w:val="NormalWeb"/>
              <w:rPr>
                <w:i/>
                <w:iCs/>
                <w:color w:val="000000" w:themeColor="text1"/>
              </w:rPr>
            </w:pPr>
            <w:r w:rsidRPr="00A018BD">
              <w:rPr>
                <w:i/>
                <w:iCs/>
                <w:color w:val="000000" w:themeColor="text1"/>
              </w:rPr>
              <w:t>c</w:t>
            </w:r>
            <w:r w:rsidRPr="00A018BD">
              <w:rPr>
                <w:i/>
                <w:iCs/>
                <w:color w:val="000000" w:themeColor="text1"/>
                <w:vertAlign w:val="subscript"/>
              </w:rPr>
              <w:t>o</w:t>
            </w:r>
            <w:r w:rsidRPr="00A018BD">
              <w:rPr>
                <w:color w:val="000000" w:themeColor="text1"/>
              </w:rPr>
              <w:t>(</w:t>
            </w:r>
            <w:r w:rsidRPr="00A018BD">
              <w:rPr>
                <w:i/>
                <w:iCs/>
                <w:color w:val="000000" w:themeColor="text1"/>
              </w:rPr>
              <w:t>z’</w:t>
            </w:r>
            <w:r w:rsidRPr="00A018BD">
              <w:rPr>
                <w:color w:val="000000" w:themeColor="text1"/>
              </w:rPr>
              <w:t>)</w:t>
            </w:r>
          </w:p>
        </w:tc>
        <w:tc>
          <w:tcPr>
            <w:tcW w:w="2772" w:type="dxa"/>
          </w:tcPr>
          <w:p w14:paraId="1D0A40FE" w14:textId="2AD015BE" w:rsidR="00EE322E" w:rsidRPr="00A018BD" w:rsidRDefault="00EE322E" w:rsidP="00EE322E">
            <w:pPr>
              <w:pStyle w:val="NormalWeb"/>
              <w:rPr>
                <w:i/>
                <w:iCs/>
                <w:color w:val="000000" w:themeColor="text1"/>
              </w:rPr>
            </w:pPr>
            <w:r w:rsidRPr="00A018BD">
              <w:rPr>
                <w:color w:val="000000" w:themeColor="text1"/>
              </w:rPr>
              <w:t xml:space="preserve">Distribution of new recruit size in year </w:t>
            </w:r>
            <w:r w:rsidRPr="00A018BD">
              <w:rPr>
                <w:i/>
                <w:iCs/>
                <w:color w:val="000000" w:themeColor="text1"/>
              </w:rPr>
              <w:t>t</w:t>
            </w:r>
          </w:p>
        </w:tc>
        <w:tc>
          <w:tcPr>
            <w:tcW w:w="4320" w:type="dxa"/>
          </w:tcPr>
          <w:p w14:paraId="2D6C046D" w14:textId="0BDED479" w:rsidR="00EE322E" w:rsidRPr="00A018BD" w:rsidRDefault="00EE322E" w:rsidP="000633EE">
            <w:pPr>
              <w:pStyle w:val="NormalWeb"/>
              <w:rPr>
                <w:i/>
                <w:iCs/>
                <w:color w:val="000000" w:themeColor="text1"/>
              </w:rPr>
            </w:pPr>
            <w:r w:rsidRPr="00A018BD">
              <w:rPr>
                <w:i/>
                <w:iCs/>
                <w:color w:val="000000" w:themeColor="text1"/>
              </w:rPr>
              <w:t>c</w:t>
            </w:r>
            <w:r w:rsidRPr="00A018BD">
              <w:rPr>
                <w:i/>
                <w:iCs/>
                <w:color w:val="000000" w:themeColor="text1"/>
                <w:vertAlign w:val="subscript"/>
              </w:rPr>
              <w:t>o</w:t>
            </w:r>
            <w:r w:rsidRPr="00A018BD">
              <w:rPr>
                <w:color w:val="000000" w:themeColor="text1"/>
              </w:rPr>
              <w:t>(</w:t>
            </w:r>
            <w:r w:rsidRPr="00A018BD">
              <w:rPr>
                <w:i/>
                <w:iCs/>
                <w:color w:val="000000" w:themeColor="text1"/>
              </w:rPr>
              <w:t>z’</w:t>
            </w:r>
            <w:r w:rsidRPr="00A018BD">
              <w:rPr>
                <w:color w:val="000000" w:themeColor="text1"/>
              </w:rPr>
              <w:t xml:space="preserve">) = </w:t>
            </w:r>
            <w:r w:rsidRPr="00A018BD">
              <w:rPr>
                <w:i/>
                <w:iCs/>
                <w:color w:val="000000" w:themeColor="text1"/>
              </w:rPr>
              <w:t>N</w:t>
            </w:r>
            <w:r w:rsidRPr="00A018BD">
              <w:rPr>
                <w:color w:val="000000" w:themeColor="text1"/>
              </w:rPr>
              <w:t>(</w:t>
            </w:r>
            <w:r w:rsidRPr="00A018BD">
              <w:rPr>
                <w:rFonts w:eastAsia="MS Gothic"/>
                <w:color w:val="000000" w:themeColor="text1"/>
              </w:rPr>
              <w:t>μ</w:t>
            </w:r>
            <w:r w:rsidRPr="00A018BD">
              <w:rPr>
                <w:rFonts w:eastAsia="MS Gothic"/>
                <w:color w:val="000000" w:themeColor="text1"/>
                <w:vertAlign w:val="subscript"/>
              </w:rPr>
              <w:t>r</w:t>
            </w:r>
            <w:r w:rsidRPr="00A018BD">
              <w:rPr>
                <w:rFonts w:eastAsia="MS Gothic"/>
                <w:color w:val="000000" w:themeColor="text1"/>
              </w:rPr>
              <w:t>, σ</w:t>
            </w:r>
            <w:r w:rsidRPr="00A018BD">
              <w:rPr>
                <w:rFonts w:eastAsia="MS Gothic"/>
                <w:color w:val="000000" w:themeColor="text1"/>
                <w:vertAlign w:val="subscript"/>
              </w:rPr>
              <w:t>r</w:t>
            </w:r>
            <w:r w:rsidRPr="00A018BD">
              <w:rPr>
                <w:rFonts w:eastAsia="MS Gothic"/>
                <w:color w:val="000000" w:themeColor="text1"/>
              </w:rPr>
              <w:t>);                                       μ</w:t>
            </w:r>
            <w:r w:rsidRPr="00A018BD">
              <w:rPr>
                <w:rFonts w:eastAsia="MS Gothic"/>
                <w:color w:val="000000" w:themeColor="text1"/>
                <w:vertAlign w:val="subscript"/>
              </w:rPr>
              <w:t xml:space="preserve">r </w:t>
            </w:r>
            <w:r w:rsidRPr="00A018BD">
              <w:rPr>
                <w:color w:val="000000" w:themeColor="text1"/>
              </w:rPr>
              <w:t xml:space="preserve">=  </w:t>
            </w:r>
            <w:r w:rsidRPr="00A018BD">
              <w:rPr>
                <w:rFonts w:eastAsia="Arial Unicode MS"/>
                <w:color w:val="000000" w:themeColor="text1"/>
              </w:rPr>
              <w:t xml:space="preserve">mean (size of recruits in </w:t>
            </w:r>
            <w:r w:rsidRPr="00A018BD">
              <w:rPr>
                <w:rFonts w:eastAsia="Arial Unicode MS"/>
                <w:i/>
                <w:iCs/>
                <w:color w:val="000000" w:themeColor="text1"/>
              </w:rPr>
              <w:t>t</w:t>
            </w:r>
            <w:r w:rsidRPr="00A018BD">
              <w:rPr>
                <w:rFonts w:eastAsia="Arial Unicode MS"/>
                <w:color w:val="000000" w:themeColor="text1"/>
              </w:rPr>
              <w:t xml:space="preserve">)                 </w:t>
            </w:r>
            <w:r w:rsidRPr="00A018BD">
              <w:rPr>
                <w:rFonts w:eastAsia="MS Gothic"/>
                <w:color w:val="000000" w:themeColor="text1"/>
              </w:rPr>
              <w:t>σ</w:t>
            </w:r>
            <w:r w:rsidRPr="00A018BD">
              <w:rPr>
                <w:rFonts w:eastAsia="MS Gothic"/>
                <w:color w:val="000000" w:themeColor="text1"/>
                <w:vertAlign w:val="subscript"/>
              </w:rPr>
              <w:t>r</w:t>
            </w:r>
            <w:r w:rsidRPr="00A018BD">
              <w:rPr>
                <w:rFonts w:eastAsia="MS Gothic"/>
                <w:color w:val="000000" w:themeColor="text1"/>
              </w:rPr>
              <w:t xml:space="preserve"> = stnd. dev. (size of recruits in </w:t>
            </w:r>
            <w:r w:rsidRPr="00A018BD">
              <w:rPr>
                <w:rFonts w:eastAsia="MS Gothic"/>
                <w:i/>
                <w:iCs/>
                <w:color w:val="000000" w:themeColor="text1"/>
              </w:rPr>
              <w:t>t</w:t>
            </w:r>
            <w:r w:rsidRPr="00A018BD">
              <w:rPr>
                <w:rFonts w:eastAsia="MS Gothic"/>
                <w:color w:val="000000" w:themeColor="text1"/>
              </w:rPr>
              <w:t>)</w:t>
            </w:r>
          </w:p>
        </w:tc>
      </w:tr>
    </w:tbl>
    <w:p w14:paraId="548FC5BA" w14:textId="5F0F030C" w:rsidR="00D824D8" w:rsidRPr="00A018BD" w:rsidRDefault="00D824D8" w:rsidP="00D824D8">
      <w:pPr>
        <w:rPr>
          <w:color w:val="000000" w:themeColor="text1"/>
        </w:rPr>
      </w:pPr>
    </w:p>
    <w:p w14:paraId="3DE606EE" w14:textId="07FBA2B2" w:rsidR="00D824D8" w:rsidRPr="00A018BD" w:rsidRDefault="00D824D8" w:rsidP="00D85EFD">
      <w:pPr>
        <w:pStyle w:val="NormalWeb"/>
        <w:spacing w:line="480" w:lineRule="auto"/>
        <w:rPr>
          <w:color w:val="000000" w:themeColor="text1"/>
        </w:rPr>
      </w:pPr>
      <w:r w:rsidRPr="00A018BD">
        <w:rPr>
          <w:color w:val="000000" w:themeColor="text1"/>
        </w:rPr>
        <w:t>* RSE = residual standard error</w:t>
      </w:r>
    </w:p>
    <w:p w14:paraId="30248E7F" w14:textId="5D15F40D" w:rsidR="008F552C" w:rsidRPr="00A018BD" w:rsidRDefault="00E83D4F" w:rsidP="00830A9D">
      <w:pPr>
        <w:pStyle w:val="NormalWeb"/>
        <w:spacing w:line="480" w:lineRule="auto"/>
        <w:ind w:firstLine="360"/>
        <w:rPr>
          <w:i/>
          <w:iCs/>
          <w:color w:val="000000" w:themeColor="text1"/>
        </w:rPr>
      </w:pPr>
      <w:r w:rsidRPr="00A018BD">
        <w:rPr>
          <w:color w:val="000000" w:themeColor="text1"/>
        </w:rPr>
        <w:t xml:space="preserve">We </w:t>
      </w:r>
      <w:r w:rsidR="00871DF7" w:rsidRPr="00A018BD">
        <w:rPr>
          <w:color w:val="000000" w:themeColor="text1"/>
        </w:rPr>
        <w:t xml:space="preserve">estimated </w:t>
      </w:r>
      <w:r w:rsidRPr="00A018BD">
        <w:rPr>
          <w:color w:val="000000" w:themeColor="text1"/>
        </w:rPr>
        <w:t xml:space="preserve">discrete vital rates </w:t>
      </w:r>
      <w:r w:rsidR="00871DF7" w:rsidRPr="00A018BD">
        <w:rPr>
          <w:color w:val="000000" w:themeColor="text1"/>
        </w:rPr>
        <w:t xml:space="preserve">for seeds </w:t>
      </w:r>
      <w:r w:rsidRPr="00A018BD">
        <w:rPr>
          <w:color w:val="000000" w:themeColor="text1"/>
        </w:rPr>
        <w:t xml:space="preserve">using </w:t>
      </w:r>
      <w:r w:rsidR="000634AC" w:rsidRPr="00A018BD">
        <w:rPr>
          <w:color w:val="000000" w:themeColor="text1"/>
        </w:rPr>
        <w:t>data from both greenhouse and field-based germination and seed vi</w:t>
      </w:r>
      <w:r w:rsidR="00871DF7" w:rsidRPr="00A018BD">
        <w:rPr>
          <w:color w:val="000000" w:themeColor="text1"/>
        </w:rPr>
        <w:t>ability</w:t>
      </w:r>
      <w:r w:rsidR="000634AC" w:rsidRPr="00A018BD">
        <w:rPr>
          <w:color w:val="000000" w:themeColor="text1"/>
        </w:rPr>
        <w:t xml:space="preserve"> studies.</w:t>
      </w:r>
      <w:r w:rsidR="00871DF7" w:rsidRPr="00A018BD">
        <w:rPr>
          <w:color w:val="000000" w:themeColor="text1"/>
        </w:rPr>
        <w:t xml:space="preserve"> Previously-published data from a greenhouse experiment using </w:t>
      </w:r>
      <w:r w:rsidR="00871DF7" w:rsidRPr="00A018BD">
        <w:rPr>
          <w:i/>
          <w:iCs/>
          <w:color w:val="000000" w:themeColor="text1"/>
        </w:rPr>
        <w:t>O. coloradensis</w:t>
      </w:r>
      <w:r w:rsidR="00871DF7" w:rsidRPr="00A018BD">
        <w:rPr>
          <w:color w:val="000000" w:themeColor="text1"/>
        </w:rPr>
        <w:t xml:space="preserve"> seed capsules collected from the FEWAFB populations </w:t>
      </w:r>
      <w:r w:rsidR="00C87536" w:rsidRPr="00A018BD">
        <w:rPr>
          <w:color w:val="000000" w:themeColor="text1"/>
        </w:rPr>
        <w:t>determined that viable seeds ha</w:t>
      </w:r>
      <w:r w:rsidR="00145867" w:rsidRPr="00A018BD">
        <w:rPr>
          <w:color w:val="000000" w:themeColor="text1"/>
        </w:rPr>
        <w:t>d</w:t>
      </w:r>
      <w:r w:rsidR="00C87536" w:rsidRPr="00A018BD">
        <w:rPr>
          <w:color w:val="000000" w:themeColor="text1"/>
        </w:rPr>
        <w:t xml:space="preserve"> an average germination rate of 20.3%</w:t>
      </w:r>
      <w:r w:rsidR="007A647D" w:rsidRPr="00A018BD">
        <w:rPr>
          <w:color w:val="000000" w:themeColor="text1"/>
        </w:rPr>
        <w:t xml:space="preserve"> after cold-stratification</w:t>
      </w:r>
      <w:r w:rsidR="00C87536" w:rsidRPr="00A018BD">
        <w:rPr>
          <w:color w:val="000000" w:themeColor="text1"/>
        </w:rPr>
        <w:t xml:space="preserve">, and did not identify a consistent decline in germination rate over five years </w:t>
      </w:r>
      <w:r w:rsidR="00C87536" w:rsidRPr="00A018BD">
        <w:rPr>
          <w:color w:val="000000" w:themeColor="text1"/>
        </w:rPr>
        <w:fldChar w:fldCharType="begin" w:fldLock="1"/>
      </w:r>
      <w:r w:rsidR="00143F37" w:rsidRPr="00A018BD">
        <w:rPr>
          <w:color w:val="000000" w:themeColor="text1"/>
        </w:rPr>
        <w:instrText>ADDIN CSL_CITATION {"citationItems":[{"id":"ITEM-1","itemData":{"DOI":"10.1111/j.1526-100X.2005.00002.x","ISSN":"10612971","abstract":"Management of riparian vegetation is difficult because these communities are frequently impacted by herbivores, invasive weeds, and altered hydrologic regimes. Multiple and intertwined factors affecting rare species recruitment are particularly difficult to identify. Gaura neomexicana ssp. coloradensis Munz (Gaura) is a short-lived perennial forb endemic to riparian areas in mixed-grass prairies of Wyoming, Nebraska, and Colorado, U.S.A. It became a federally listed threatened species in October 2000. Because the species is a recruitment-limited monocarpic perennial, we studied the effects of six capsule-collection dates, a 2-month cool-moist stratification, 24-hr leaching, and 24-hr imbibition on Gaura seedling emergence.Seedling emergence did not vary with collection date. Capsules collected from Gaura plants grown at the Bridger Plant Materials Center in Montana exhibited greater emergence than capsules harvested from endemic populations near Cheyenne, Wyoming, suggesting that maternal plant growing conditions impact dormancy. Because cool-moist stratification enhanced seedling emergence of Gaura and leaching did not, sufficient moisture during cool temperatures may be more critical than leaching of germination inhibitors as might occur with normal stream flows. Spring flooding may enhance Gaura recruitment by increasing the availability of riparian sites that are inundated during periods of cool temperatures. If so, hydrologic and climatic regimes must be considered in restoring the unique conditions needed for germination of this rare riparian endemic. © 2005 Society for Ecological Restoration International.","author":[{"dropping-particle":"","family":"Burgess","given":"Leah M.","non-dropping-particle":"","parse-names":false,"suffix":""},{"dropping-particle":"","family":"Hild","given":"Ann L.","non-dropping-particle":"","parse-names":false,"suffix":""},{"dropping-particle":"","family":"Shaw","given":"Nancy L.","non-dropping-particle":"","parse-names":false,"suffix":""}],"container-title":"Restoration Ecology","id":"ITEM-1","issue":"1","issued":{"date-parts":[["2005"]]},"page":"8-14","title":"Capsule treatments to enhance seedling emergence of Gaura neomexicana ssp. coloradensis","type":"article-journal","volume":"13"},"uris":["http://www.mendeley.com/documents/?uuid=2b39aef7-1a8e-4536-afcd-2e1f53292270"]}],"mendeley":{"formattedCitation":"(Burgess et al. 2005)","plainTextFormattedCitation":"(Burgess et al. 2005)","previouslyFormattedCitation":"(Burgess et al. 2005)"},"properties":{"noteIndex":0},"schema":"https://github.com/citation-style-language/schema/raw/master/csl-citation.json"}</w:instrText>
      </w:r>
      <w:r w:rsidR="00C87536" w:rsidRPr="00A018BD">
        <w:rPr>
          <w:color w:val="000000" w:themeColor="text1"/>
        </w:rPr>
        <w:fldChar w:fldCharType="separate"/>
      </w:r>
      <w:r w:rsidR="0002340D" w:rsidRPr="00A018BD">
        <w:rPr>
          <w:noProof/>
          <w:color w:val="000000" w:themeColor="text1"/>
        </w:rPr>
        <w:t>(Burgess et al. 2005)</w:t>
      </w:r>
      <w:r w:rsidR="00C87536" w:rsidRPr="00A018BD">
        <w:rPr>
          <w:color w:val="000000" w:themeColor="text1"/>
        </w:rPr>
        <w:fldChar w:fldCharType="end"/>
      </w:r>
      <w:r w:rsidR="00C87536" w:rsidRPr="00A018BD">
        <w:rPr>
          <w:color w:val="000000" w:themeColor="text1"/>
        </w:rPr>
        <w:t>.</w:t>
      </w:r>
      <w:r w:rsidR="00F54474" w:rsidRPr="00A018BD">
        <w:rPr>
          <w:color w:val="000000" w:themeColor="text1"/>
        </w:rPr>
        <w:t xml:space="preserve"> This study also found that </w:t>
      </w:r>
      <w:r w:rsidR="00145867" w:rsidRPr="00A018BD">
        <w:rPr>
          <w:color w:val="000000" w:themeColor="text1"/>
        </w:rPr>
        <w:t xml:space="preserve">a seed capsule contained an average of 1.7 seeds, and that </w:t>
      </w:r>
      <w:r w:rsidR="00FC2C41" w:rsidRPr="00A018BD">
        <w:rPr>
          <w:color w:val="000000" w:themeColor="text1"/>
        </w:rPr>
        <w:t xml:space="preserve">58.5% of seeds produced </w:t>
      </w:r>
      <w:r w:rsidR="004144A1" w:rsidRPr="00A018BD">
        <w:rPr>
          <w:color w:val="000000" w:themeColor="text1"/>
        </w:rPr>
        <w:t xml:space="preserve">were </w:t>
      </w:r>
      <w:r w:rsidR="00FC2C41" w:rsidRPr="00A018BD">
        <w:rPr>
          <w:color w:val="000000" w:themeColor="text1"/>
        </w:rPr>
        <w:t>viable.</w:t>
      </w:r>
      <w:r w:rsidR="004144A1" w:rsidRPr="00A018BD">
        <w:rPr>
          <w:color w:val="000000" w:themeColor="text1"/>
        </w:rPr>
        <w:t xml:space="preserve"> </w:t>
      </w:r>
      <w:r w:rsidR="007A647D" w:rsidRPr="00A018BD">
        <w:rPr>
          <w:color w:val="000000" w:themeColor="text1"/>
        </w:rPr>
        <w:t xml:space="preserve">We conducted an additional seed study to determine </w:t>
      </w:r>
      <w:r w:rsidR="0095410E" w:rsidRPr="00A018BD">
        <w:rPr>
          <w:color w:val="000000" w:themeColor="text1"/>
        </w:rPr>
        <w:t>if</w:t>
      </w:r>
      <w:r w:rsidR="007A647D" w:rsidRPr="00A018BD">
        <w:rPr>
          <w:color w:val="000000" w:themeColor="text1"/>
        </w:rPr>
        <w:t xml:space="preserve"> overwintering in natural conditions </w:t>
      </w:r>
      <w:r w:rsidR="0095410E" w:rsidRPr="00A018BD">
        <w:rPr>
          <w:color w:val="000000" w:themeColor="text1"/>
        </w:rPr>
        <w:t>lead to a lower germination rate than was identified in the previous greenhouse study. W</w:t>
      </w:r>
      <w:r w:rsidR="004144A1" w:rsidRPr="00A018BD">
        <w:rPr>
          <w:color w:val="000000" w:themeColor="text1"/>
        </w:rPr>
        <w:t>e</w:t>
      </w:r>
      <w:r w:rsidR="0095410E" w:rsidRPr="00A018BD">
        <w:rPr>
          <w:color w:val="000000" w:themeColor="text1"/>
        </w:rPr>
        <w:t xml:space="preserve"> </w:t>
      </w:r>
      <w:r w:rsidR="004144A1" w:rsidRPr="00A018BD">
        <w:rPr>
          <w:color w:val="000000" w:themeColor="text1"/>
        </w:rPr>
        <w:t xml:space="preserve">buried </w:t>
      </w:r>
      <w:r w:rsidR="00163CA7" w:rsidRPr="00A018BD">
        <w:rPr>
          <w:color w:val="000000" w:themeColor="text1"/>
        </w:rPr>
        <w:t xml:space="preserve">60 </w:t>
      </w:r>
      <w:r w:rsidR="007A647D" w:rsidRPr="00A018BD">
        <w:rPr>
          <w:color w:val="000000" w:themeColor="text1"/>
        </w:rPr>
        <w:t>field-collected seed capsules</w:t>
      </w:r>
      <w:r w:rsidR="0095410E" w:rsidRPr="00A018BD">
        <w:rPr>
          <w:color w:val="000000" w:themeColor="text1"/>
        </w:rPr>
        <w:t xml:space="preserve"> in mesh bags</w:t>
      </w:r>
      <w:r w:rsidR="007A647D" w:rsidRPr="00A018BD">
        <w:rPr>
          <w:color w:val="000000" w:themeColor="text1"/>
        </w:rPr>
        <w:t xml:space="preserve"> </w:t>
      </w:r>
      <w:r w:rsidR="0095410E" w:rsidRPr="00A018BD">
        <w:rPr>
          <w:color w:val="000000" w:themeColor="text1"/>
        </w:rPr>
        <w:t xml:space="preserve">at </w:t>
      </w:r>
      <w:r w:rsidR="00163CA7" w:rsidRPr="00A018BD">
        <w:rPr>
          <w:color w:val="000000" w:themeColor="text1"/>
        </w:rPr>
        <w:t>6</w:t>
      </w:r>
      <w:r w:rsidR="0095410E" w:rsidRPr="00A018BD">
        <w:rPr>
          <w:color w:val="000000" w:themeColor="text1"/>
        </w:rPr>
        <w:t xml:space="preserve"> locations </w:t>
      </w:r>
      <w:r w:rsidR="007A647D" w:rsidRPr="00A018BD">
        <w:rPr>
          <w:color w:val="000000" w:themeColor="text1"/>
        </w:rPr>
        <w:t>near our demographic study plots</w:t>
      </w:r>
      <w:r w:rsidR="0095410E" w:rsidRPr="00A018BD">
        <w:rPr>
          <w:color w:val="000000" w:themeColor="text1"/>
        </w:rPr>
        <w:t xml:space="preserve"> at FEWAFB</w:t>
      </w:r>
      <w:r w:rsidR="00163CA7" w:rsidRPr="00A018BD">
        <w:rPr>
          <w:color w:val="000000" w:themeColor="text1"/>
        </w:rPr>
        <w:t xml:space="preserve">, and then </w:t>
      </w:r>
      <w:r w:rsidR="0095410E" w:rsidRPr="00A018BD">
        <w:rPr>
          <w:color w:val="000000" w:themeColor="text1"/>
        </w:rPr>
        <w:t>recovered the</w:t>
      </w:r>
      <w:r w:rsidR="00716F82" w:rsidRPr="00A018BD">
        <w:rPr>
          <w:color w:val="000000" w:themeColor="text1"/>
        </w:rPr>
        <w:t xml:space="preserve"> seed bags</w:t>
      </w:r>
      <w:r w:rsidR="0095410E" w:rsidRPr="00A018BD">
        <w:rPr>
          <w:color w:val="000000" w:themeColor="text1"/>
        </w:rPr>
        <w:t xml:space="preserve"> after one winter</w:t>
      </w:r>
      <w:r w:rsidR="00716F82" w:rsidRPr="00A018BD">
        <w:rPr>
          <w:color w:val="000000" w:themeColor="text1"/>
        </w:rPr>
        <w:t>.</w:t>
      </w:r>
      <w:r w:rsidR="006D4283" w:rsidRPr="00A018BD">
        <w:rPr>
          <w:color w:val="000000" w:themeColor="text1"/>
        </w:rPr>
        <w:t xml:space="preserve"> </w:t>
      </w:r>
      <w:r w:rsidR="00163CA7" w:rsidRPr="00A018BD">
        <w:rPr>
          <w:color w:val="000000" w:themeColor="text1"/>
        </w:rPr>
        <w:t>An average of 10% of seed capsules were not recoverable</w:t>
      </w:r>
      <w:r w:rsidR="002F7AAC" w:rsidRPr="00A018BD">
        <w:rPr>
          <w:color w:val="000000" w:themeColor="text1"/>
        </w:rPr>
        <w:t>, likely because they were non-viable and withered away or were eaten</w:t>
      </w:r>
      <w:r w:rsidR="00163CA7" w:rsidRPr="00A018BD">
        <w:rPr>
          <w:color w:val="000000" w:themeColor="text1"/>
        </w:rPr>
        <w:t>. We planted the recovered capsules in standard greenhouse conditions</w:t>
      </w:r>
      <w:r w:rsidR="008A3D55" w:rsidRPr="00A018BD">
        <w:rPr>
          <w:color w:val="000000" w:themeColor="text1"/>
        </w:rPr>
        <w:t xml:space="preserve">, and found a </w:t>
      </w:r>
      <w:r w:rsidR="008B68C1" w:rsidRPr="00A018BD">
        <w:rPr>
          <w:color w:val="000000" w:themeColor="text1"/>
        </w:rPr>
        <w:t xml:space="preserve">mean </w:t>
      </w:r>
      <w:r w:rsidR="008A3D55" w:rsidRPr="00A018BD">
        <w:rPr>
          <w:color w:val="000000" w:themeColor="text1"/>
        </w:rPr>
        <w:t>germination rate of 6.8%.</w:t>
      </w:r>
      <w:r w:rsidR="00A15210" w:rsidRPr="00A018BD">
        <w:rPr>
          <w:color w:val="000000" w:themeColor="text1"/>
        </w:rPr>
        <w:t xml:space="preserve"> This germination rate was much lower than </w:t>
      </w:r>
      <w:r w:rsidR="00B055AE" w:rsidRPr="00A018BD">
        <w:rPr>
          <w:color w:val="000000" w:themeColor="text1"/>
        </w:rPr>
        <w:t>that</w:t>
      </w:r>
      <w:r w:rsidR="00A15210" w:rsidRPr="00A018BD">
        <w:rPr>
          <w:color w:val="000000" w:themeColor="text1"/>
        </w:rPr>
        <w:t xml:space="preserve"> identified by Burgess et al., </w:t>
      </w:r>
      <w:r w:rsidR="00B055AE" w:rsidRPr="00A018BD">
        <w:rPr>
          <w:color w:val="000000" w:themeColor="text1"/>
        </w:rPr>
        <w:t>however our seed study had a much smaller sample size, reduc</w:t>
      </w:r>
      <w:r w:rsidR="00DD4037">
        <w:rPr>
          <w:color w:val="000000" w:themeColor="text1"/>
        </w:rPr>
        <w:t>ing</w:t>
      </w:r>
      <w:r w:rsidR="00B055AE" w:rsidRPr="00A018BD">
        <w:rPr>
          <w:color w:val="000000" w:themeColor="text1"/>
        </w:rPr>
        <w:t xml:space="preserve"> the </w:t>
      </w:r>
      <w:r w:rsidR="00DD4037">
        <w:rPr>
          <w:color w:val="000000" w:themeColor="text1"/>
        </w:rPr>
        <w:t>reliability</w:t>
      </w:r>
      <w:r w:rsidR="00DD4037" w:rsidRPr="00A018BD">
        <w:rPr>
          <w:color w:val="000000" w:themeColor="text1"/>
        </w:rPr>
        <w:t xml:space="preserve"> </w:t>
      </w:r>
      <w:r w:rsidR="00B055AE" w:rsidRPr="00A018BD">
        <w:rPr>
          <w:color w:val="000000" w:themeColor="text1"/>
        </w:rPr>
        <w:t>of our result. However, it is still likely that</w:t>
      </w:r>
      <w:r w:rsidR="00751998" w:rsidRPr="00A018BD">
        <w:rPr>
          <w:color w:val="000000" w:themeColor="text1"/>
        </w:rPr>
        <w:t xml:space="preserve"> </w:t>
      </w:r>
      <w:r w:rsidR="002F7AAC" w:rsidRPr="00A018BD">
        <w:rPr>
          <w:color w:val="000000" w:themeColor="text1"/>
        </w:rPr>
        <w:t xml:space="preserve">true germination rates are </w:t>
      </w:r>
      <w:r w:rsidR="002F7AAC" w:rsidRPr="00A018BD">
        <w:rPr>
          <w:color w:val="000000" w:themeColor="text1"/>
        </w:rPr>
        <w:lastRenderedPageBreak/>
        <w:t xml:space="preserve">much lower than those identified in greenhouse conditions, so we reduced the germination rate identified </w:t>
      </w:r>
      <w:r w:rsidR="00DD4037">
        <w:rPr>
          <w:color w:val="000000" w:themeColor="text1"/>
        </w:rPr>
        <w:t>by</w:t>
      </w:r>
      <w:r w:rsidR="00DD4037" w:rsidRPr="00A018BD">
        <w:rPr>
          <w:color w:val="000000" w:themeColor="text1"/>
        </w:rPr>
        <w:t xml:space="preserve"> </w:t>
      </w:r>
      <w:r w:rsidR="002F7AAC" w:rsidRPr="00A018BD">
        <w:rPr>
          <w:color w:val="000000" w:themeColor="text1"/>
        </w:rPr>
        <w:t>Burgess et al. by 20%.</w:t>
      </w:r>
      <w:r w:rsidR="005E667C" w:rsidRPr="00A018BD">
        <w:rPr>
          <w:color w:val="000000" w:themeColor="text1"/>
        </w:rPr>
        <w:t xml:space="preserve"> </w:t>
      </w:r>
      <w:r w:rsidR="00461866" w:rsidRPr="00A018BD">
        <w:rPr>
          <w:color w:val="000000" w:themeColor="text1"/>
        </w:rPr>
        <w:t>The</w:t>
      </w:r>
      <w:r w:rsidR="00DD4037">
        <w:rPr>
          <w:color w:val="000000" w:themeColor="text1"/>
        </w:rPr>
        <w:t xml:space="preserve"> following</w:t>
      </w:r>
      <w:r w:rsidR="00461866" w:rsidRPr="00A018BD">
        <w:rPr>
          <w:color w:val="000000" w:themeColor="text1"/>
        </w:rPr>
        <w:t xml:space="preserve"> parameters we</w:t>
      </w:r>
      <w:ins w:id="36" w:author="Microsoft Office User" w:date="2022-04-05T15:34:00Z">
        <w:r w:rsidR="007C06F9">
          <w:rPr>
            <w:color w:val="000000" w:themeColor="text1"/>
          </w:rPr>
          <w:t>re</w:t>
        </w:r>
      </w:ins>
      <w:r w:rsidR="00461866" w:rsidRPr="00A018BD">
        <w:rPr>
          <w:color w:val="000000" w:themeColor="text1"/>
        </w:rPr>
        <w:t xml:space="preserve"> used to estimate the discrete seed vital rate parameters</w:t>
      </w:r>
      <w:r w:rsidR="003D463A" w:rsidRPr="00A018BD">
        <w:rPr>
          <w:color w:val="000000" w:themeColor="text1"/>
        </w:rPr>
        <w:t xml:space="preserve">: viable seed </w:t>
      </w:r>
      <w:r w:rsidR="00461866" w:rsidRPr="00A018BD">
        <w:rPr>
          <w:color w:val="000000" w:themeColor="text1"/>
        </w:rPr>
        <w:t>germination rate</w:t>
      </w:r>
      <w:r w:rsidR="00625275" w:rsidRPr="00A018BD">
        <w:rPr>
          <w:color w:val="000000" w:themeColor="text1"/>
        </w:rPr>
        <w:t xml:space="preserve"> (germ. rate)</w:t>
      </w:r>
      <w:r w:rsidR="00461866" w:rsidRPr="00A018BD">
        <w:rPr>
          <w:color w:val="000000" w:themeColor="text1"/>
        </w:rPr>
        <w:t xml:space="preserve"> = </w:t>
      </w:r>
      <w:r w:rsidR="003D463A" w:rsidRPr="00A018BD">
        <w:rPr>
          <w:color w:val="000000" w:themeColor="text1"/>
        </w:rPr>
        <w:t>0.16, viability rate of seeds produced by a parent plant</w:t>
      </w:r>
      <w:r w:rsidR="00625275" w:rsidRPr="00A018BD">
        <w:rPr>
          <w:color w:val="000000" w:themeColor="text1"/>
        </w:rPr>
        <w:t xml:space="preserve"> (viab. rate)</w:t>
      </w:r>
      <w:r w:rsidR="003D463A" w:rsidRPr="00A018BD">
        <w:rPr>
          <w:color w:val="000000" w:themeColor="text1"/>
        </w:rPr>
        <w:t xml:space="preserve"> = 0.58, rate </w:t>
      </w:r>
      <w:r w:rsidR="00830A9D" w:rsidRPr="00A018BD">
        <w:rPr>
          <w:color w:val="000000" w:themeColor="text1"/>
        </w:rPr>
        <w:t xml:space="preserve">of natural seed death in the seedbank </w:t>
      </w:r>
      <w:r w:rsidR="00625275" w:rsidRPr="00A018BD">
        <w:rPr>
          <w:color w:val="000000" w:themeColor="text1"/>
        </w:rPr>
        <w:t xml:space="preserve">(death rate) </w:t>
      </w:r>
      <w:r w:rsidR="00830A9D" w:rsidRPr="00A018BD">
        <w:rPr>
          <w:color w:val="000000" w:themeColor="text1"/>
        </w:rPr>
        <w:t xml:space="preserve">= 0.10. </w:t>
      </w:r>
      <w:r w:rsidR="005E667C" w:rsidRPr="00A018BD">
        <w:rPr>
          <w:color w:val="000000" w:themeColor="text1"/>
        </w:rPr>
        <w:t xml:space="preserve">We did not have the data required to determine how </w:t>
      </w:r>
      <w:r w:rsidR="00461866" w:rsidRPr="00A018BD">
        <w:rPr>
          <w:color w:val="000000" w:themeColor="text1"/>
        </w:rPr>
        <w:t>these</w:t>
      </w:r>
      <w:r w:rsidR="005E667C" w:rsidRPr="00A018BD">
        <w:rPr>
          <w:color w:val="000000" w:themeColor="text1"/>
        </w:rPr>
        <w:t xml:space="preserve"> rates changed </w:t>
      </w:r>
      <w:r w:rsidR="00461866" w:rsidRPr="00A018BD">
        <w:rPr>
          <w:color w:val="000000" w:themeColor="text1"/>
        </w:rPr>
        <w:t>across</w:t>
      </w:r>
      <w:r w:rsidR="005E667C" w:rsidRPr="00A018BD">
        <w:rPr>
          <w:color w:val="000000" w:themeColor="text1"/>
        </w:rPr>
        <w:t xml:space="preserve"> subpopulation</w:t>
      </w:r>
      <w:r w:rsidR="00461866" w:rsidRPr="00A018BD">
        <w:rPr>
          <w:color w:val="000000" w:themeColor="text1"/>
        </w:rPr>
        <w:t>s</w:t>
      </w:r>
      <w:r w:rsidR="005E667C" w:rsidRPr="00A018BD">
        <w:rPr>
          <w:color w:val="000000" w:themeColor="text1"/>
        </w:rPr>
        <w:t xml:space="preserve"> or </w:t>
      </w:r>
      <w:r w:rsidR="00461866" w:rsidRPr="00A018BD">
        <w:rPr>
          <w:color w:val="000000" w:themeColor="text1"/>
        </w:rPr>
        <w:t>in response to abiotic variation, so we used the same seed vital rates for all IPM models</w:t>
      </w:r>
      <w:r w:rsidR="000B6EDB" w:rsidRPr="00A018BD">
        <w:rPr>
          <w:color w:val="000000" w:themeColor="text1"/>
        </w:rPr>
        <w:t xml:space="preserve"> (Table </w:t>
      </w:r>
      <w:r w:rsidR="00903A87" w:rsidRPr="00A018BD">
        <w:rPr>
          <w:color w:val="000000" w:themeColor="text1"/>
        </w:rPr>
        <w:t>3</w:t>
      </w:r>
      <w:r w:rsidR="000B6EDB" w:rsidRPr="00A018BD">
        <w:rPr>
          <w:color w:val="000000" w:themeColor="text1"/>
        </w:rPr>
        <w:t>)</w:t>
      </w:r>
      <w:r w:rsidR="00461866" w:rsidRPr="00A018BD">
        <w:rPr>
          <w:color w:val="000000" w:themeColor="text1"/>
        </w:rPr>
        <w:t xml:space="preserve">.   </w:t>
      </w:r>
    </w:p>
    <w:p w14:paraId="2CCA8B5A" w14:textId="1896D180" w:rsidR="00782234" w:rsidRPr="00A018BD" w:rsidRDefault="00B809AF" w:rsidP="004D766B">
      <w:pPr>
        <w:pStyle w:val="NormalWeb"/>
        <w:spacing w:line="480" w:lineRule="auto"/>
        <w:ind w:firstLine="360"/>
        <w:rPr>
          <w:rFonts w:eastAsia="HGSMinchoE"/>
          <w:color w:val="000000" w:themeColor="text1"/>
        </w:rPr>
      </w:pPr>
      <w:r w:rsidRPr="00A018BD">
        <w:rPr>
          <w:color w:val="000000" w:themeColor="text1"/>
        </w:rPr>
        <w:t xml:space="preserve">We used </w:t>
      </w:r>
      <w:r w:rsidR="00341BFA" w:rsidRPr="00A018BD">
        <w:rPr>
          <w:color w:val="000000" w:themeColor="text1"/>
        </w:rPr>
        <w:t xml:space="preserve">these vital rate functions and discrete parameters described above to construct </w:t>
      </w:r>
      <w:r w:rsidR="00DB686C" w:rsidRPr="00A018BD">
        <w:rPr>
          <w:color w:val="000000" w:themeColor="text1"/>
        </w:rPr>
        <w:t xml:space="preserve">discretized IPM kernels. All kernels were </w:t>
      </w:r>
      <w:r w:rsidR="00994E1E" w:rsidRPr="00A018BD">
        <w:rPr>
          <w:color w:val="000000" w:themeColor="text1"/>
        </w:rPr>
        <w:t>numerically implemented</w:t>
      </w:r>
      <w:r w:rsidR="00DB686C" w:rsidRPr="00A018BD">
        <w:rPr>
          <w:color w:val="000000" w:themeColor="text1"/>
        </w:rPr>
        <w:t xml:space="preserve"> using the “midpoint rule” method </w:t>
      </w:r>
      <w:r w:rsidR="00DB686C" w:rsidRPr="00A018BD">
        <w:rPr>
          <w:color w:val="000000" w:themeColor="text1"/>
        </w:rPr>
        <w:fldChar w:fldCharType="begin" w:fldLock="1"/>
      </w:r>
      <w:r w:rsidR="0094498A" w:rsidRPr="00A018BD">
        <w:rPr>
          <w:color w:val="000000" w:themeColor="text1"/>
        </w:rPr>
        <w:instrText>ADDIN CSL_CITATION {"citationItems":[{"id":"ITEM-1","itemData":{"DOI":"10.1890/0012-9658(2000)081[0694:SSSAAN]2.0.CO;2","ISBN":"0012-9658","ISSN":"0012-9658","PMID":"22149683","abstract":"Matrix population models require the population to be divided into discrete stage classes. In many cases, especially when classes are defined by a continuous variable, such as length or mass, there are no natural breakpoints, and the division is artificial. We introduce the ‘‘integral projection model,’’ which eliminates the need for division into discrete classes, without requiring any additional biological assumptions. Like a traditional matrix model, the integral projection model provides estimates of the asymptotic growth rate, stable size distribution, reproductive values, and sensitivities of the growth rate to changes in vital rates. However, where the matrix model represents the size distributions, reproductive value, and sensitivities as step functions (constant within a stage class), the integral projection model yields smooth curves for each of these as a function of individual size. We describe a method for fitting the model to data, and we apply this method to data on an endangered plant species, northern monkshood (Aconitum noveboracense), with in- dividuals classified by stem diameter. The matrix and integral models yield similar estimates of the asymptotic growth rate, but the reproductive values and sensitivities in the matrix model are sensitive to the choice of stage classes. The integral projection model avoids this problem and yields size-specific sensitivities that are not affected by stage duration. These general properties of the integral projection model will make it advantageous for other populations where there is no natural division of individuals into stage classes.","author":[{"dropping-particle":"","family":"Easterling","given":"Michael R.","non-dropping-particle":"","parse-names":false,"suffix":""},{"dropping-particle":"","family":"Ellner","given":"Stephen P.","non-dropping-particle":"","parse-names":false,"suffix":""},{"dropping-particle":"","family":"Dixon","given":"Philip M.","non-dropping-particle":"","parse-names":false,"suffix":""}],"container-title":"Ecology","id":"ITEM-1","issue":"3","issued":{"date-parts":[["2000"]]},"page":"694-708","title":"Size-Specific Sensitivity: Applying a New Structured Population Model","type":"article-journal","volume":"81"},"uris":["http://www.mendeley.com/documents/?uuid=c8fce039-4f2b-4c81-8125-990a295153a0"]}],"mendeley":{"formattedCitation":"(Easterling et al. 2000)","plainTextFormattedCitation":"(Easterling et al. 2000)","previouslyFormattedCitation":"(Easterling et al. 2000)"},"properties":{"noteIndex":0},"schema":"https://github.com/citation-style-language/schema/raw/master/csl-citation.json"}</w:instrText>
      </w:r>
      <w:r w:rsidR="00DB686C" w:rsidRPr="00A018BD">
        <w:rPr>
          <w:color w:val="000000" w:themeColor="text1"/>
        </w:rPr>
        <w:fldChar w:fldCharType="separate"/>
      </w:r>
      <w:r w:rsidR="00DB686C" w:rsidRPr="00A018BD">
        <w:rPr>
          <w:noProof/>
          <w:color w:val="000000" w:themeColor="text1"/>
        </w:rPr>
        <w:t>(Easterling et al. 2000)</w:t>
      </w:r>
      <w:r w:rsidR="00DB686C" w:rsidRPr="00A018BD">
        <w:rPr>
          <w:color w:val="000000" w:themeColor="text1"/>
        </w:rPr>
        <w:fldChar w:fldCharType="end"/>
      </w:r>
      <w:r w:rsidR="00DB686C" w:rsidRPr="00A018BD">
        <w:rPr>
          <w:color w:val="000000" w:themeColor="text1"/>
        </w:rPr>
        <w:t xml:space="preserve"> with 500 bins, an upper size limit corresponding to 120% of the maximum observed plant size and a lower size limit corresponding to 80% of the </w:t>
      </w:r>
      <w:commentRangeStart w:id="37"/>
      <w:commentRangeStart w:id="38"/>
      <w:r w:rsidR="00DB686C" w:rsidRPr="00A018BD">
        <w:rPr>
          <w:color w:val="000000" w:themeColor="text1"/>
        </w:rPr>
        <w:t>minimum observed plant size</w:t>
      </w:r>
      <w:commentRangeEnd w:id="37"/>
      <w:r w:rsidR="003D5485">
        <w:rPr>
          <w:rStyle w:val="CommentReference"/>
          <w:rFonts w:asciiTheme="minorHAnsi" w:eastAsiaTheme="minorHAnsi" w:hAnsiTheme="minorHAnsi" w:cstheme="minorBidi"/>
        </w:rPr>
        <w:commentReference w:id="37"/>
      </w:r>
      <w:commentRangeEnd w:id="38"/>
      <w:r w:rsidR="002C7BEA">
        <w:rPr>
          <w:rStyle w:val="CommentReference"/>
          <w:rFonts w:asciiTheme="minorHAnsi" w:eastAsiaTheme="minorHAnsi" w:hAnsiTheme="minorHAnsi" w:cstheme="minorBidi"/>
        </w:rPr>
        <w:commentReference w:id="38"/>
      </w:r>
      <w:r w:rsidR="00DB686C" w:rsidRPr="00A018BD">
        <w:rPr>
          <w:color w:val="000000" w:themeColor="text1"/>
        </w:rPr>
        <w:t>. We then</w:t>
      </w:r>
      <w:r w:rsidR="001B611D" w:rsidRPr="00A018BD">
        <w:rPr>
          <w:color w:val="000000" w:themeColor="text1"/>
        </w:rPr>
        <w:t xml:space="preserve"> used </w:t>
      </w:r>
      <w:r w:rsidR="00DB686C" w:rsidRPr="00A018BD">
        <w:rPr>
          <w:color w:val="000000" w:themeColor="text1"/>
        </w:rPr>
        <w:t xml:space="preserve">eigen analysis </w:t>
      </w:r>
      <w:r w:rsidR="0094498A" w:rsidRPr="00A018BD">
        <w:rPr>
          <w:color w:val="000000" w:themeColor="text1"/>
        </w:rPr>
        <w:t xml:space="preserve">of these kernels </w:t>
      </w:r>
      <w:r w:rsidR="001B611D" w:rsidRPr="00A018BD">
        <w:rPr>
          <w:color w:val="000000" w:themeColor="text1"/>
        </w:rPr>
        <w:t>to estimate</w:t>
      </w:r>
      <w:r w:rsidR="00F5682B" w:rsidRPr="00A018BD">
        <w:rPr>
          <w:color w:val="000000" w:themeColor="text1"/>
        </w:rPr>
        <w:t xml:space="preserve"> </w:t>
      </w:r>
      <w:r w:rsidR="00DD4037">
        <w:rPr>
          <w:color w:val="000000" w:themeColor="text1"/>
        </w:rPr>
        <w:t xml:space="preserve">the </w:t>
      </w:r>
      <w:r w:rsidR="00DB686C" w:rsidRPr="00A018BD">
        <w:rPr>
          <w:color w:val="000000" w:themeColor="text1"/>
        </w:rPr>
        <w:t xml:space="preserve">asymptotic </w:t>
      </w:r>
      <w:r w:rsidR="00F5682B" w:rsidRPr="00A018BD">
        <w:rPr>
          <w:color w:val="000000" w:themeColor="text1"/>
        </w:rPr>
        <w:t>population growth rate</w:t>
      </w:r>
      <w:r w:rsidR="00DD4037">
        <w:rPr>
          <w:color w:val="000000" w:themeColor="text1"/>
        </w:rPr>
        <w:t xml:space="preserve"> (</w:t>
      </w:r>
      <w:r w:rsidR="00341BFA" w:rsidRPr="00A018BD">
        <w:rPr>
          <w:rFonts w:eastAsia="HGSMinchoE"/>
          <w:color w:val="000000" w:themeColor="text1"/>
        </w:rPr>
        <w:t>λ</w:t>
      </w:r>
      <w:r w:rsidR="00DD4037">
        <w:rPr>
          <w:rFonts w:eastAsia="HGSMinchoE"/>
          <w:color w:val="000000" w:themeColor="text1"/>
        </w:rPr>
        <w:t>)</w:t>
      </w:r>
      <w:r w:rsidR="001B611D" w:rsidRPr="00A018BD">
        <w:rPr>
          <w:rFonts w:eastAsia="HGSMinchoE"/>
          <w:color w:val="000000" w:themeColor="text1"/>
        </w:rPr>
        <w:t>,</w:t>
      </w:r>
      <w:r w:rsidR="00DB686C" w:rsidRPr="00A018BD">
        <w:rPr>
          <w:rFonts w:eastAsia="HGSMinchoE"/>
          <w:color w:val="000000" w:themeColor="text1"/>
        </w:rPr>
        <w:t xml:space="preserve"> </w:t>
      </w:r>
      <w:r w:rsidR="00895965" w:rsidRPr="00A018BD">
        <w:rPr>
          <w:rFonts w:eastAsia="HGSMinchoE"/>
          <w:color w:val="000000" w:themeColor="text1"/>
        </w:rPr>
        <w:t xml:space="preserve">damping ratio, </w:t>
      </w:r>
      <w:r w:rsidR="00DB686C" w:rsidRPr="00A018BD">
        <w:rPr>
          <w:rFonts w:eastAsia="HGSMinchoE"/>
          <w:color w:val="000000" w:themeColor="text1"/>
        </w:rPr>
        <w:t xml:space="preserve">stable size distribution, and </w:t>
      </w:r>
      <w:r w:rsidR="0094498A" w:rsidRPr="00A018BD">
        <w:rPr>
          <w:rFonts w:eastAsia="HGSMinchoE"/>
          <w:color w:val="000000" w:themeColor="text1"/>
        </w:rPr>
        <w:t xml:space="preserve">reproductive value </w:t>
      </w:r>
      <w:r w:rsidR="0094498A" w:rsidRPr="00A018BD">
        <w:rPr>
          <w:rFonts w:eastAsia="HGSMinchoE"/>
          <w:color w:val="000000" w:themeColor="text1"/>
        </w:rPr>
        <w:fldChar w:fldCharType="begin" w:fldLock="1"/>
      </w:r>
      <w:r w:rsidR="00B908C1" w:rsidRPr="00A018BD">
        <w:rPr>
          <w:rFonts w:eastAsia="HGSMinchoE"/>
          <w:color w:val="000000" w:themeColor="text1"/>
        </w:rPr>
        <w:instrText>ADDIN CSL_CITATION {"citationItems":[{"id":"ITEM-1","itemData":{"DOI":"10.1007/978-3-319-28893-2","ISBN":"978-3-319-28891-8","author":[{"dropping-particle":"","family":"Ellner","given":"Stephen P.","non-dropping-particle":"","parse-names":false,"suffix":""},{"dropping-particle":"","family":"Childs","given":"Dylan Z.","non-dropping-particle":"","parse-names":false,"suffix":""},{"dropping-particle":"","family":"Rees","given":"Mark","non-dropping-particle":"","parse-names":false,"suffix":""}],"collection-title":"Lecture Notes on Mathematical Modelling in the Life Sciences","id":"ITEM-1","issued":{"date-parts":[["2016"]]},"publisher":"Springer International Publishing","publisher-place":"Switzerland","title":"Data-driven Modelling of Structured Populations","type":"book"},"uris":["http://www.mendeley.com/documents/?uuid=b85ba009-3e7c-4277-aba9-2a8010a71f0b"]},{"id":"ITEM-2","itemData":{"ISBN":"978-0878930968","author":[{"dropping-particle":"","family":"Caswell","given":"Hal","non-dropping-particle":"","parse-names":false,"suffix":""}],"edition":"2nd","id":"ITEM-2","issued":{"date-parts":[["2001"]]},"publisher":"Sinauer Associates","title":"Matrix Population Models: Construction, Analysis, and Interpretation","type":"book"},"uris":["http://www.mendeley.com/documents/?uuid=e679d839-34d5-4731-9ad9-322e69687ab8"]}],"mendeley":{"formattedCitation":"(Caswell 2001, Ellner et al. 2016)","plainTextFormattedCitation":"(Caswell 2001, Ellner et al. 2016)","previouslyFormattedCitation":"(Caswell 2001, Ellner et al. 2016)"},"properties":{"noteIndex":0},"schema":"https://github.com/citation-style-language/schema/raw/master/csl-citation.json"}</w:instrText>
      </w:r>
      <w:r w:rsidR="0094498A" w:rsidRPr="00A018BD">
        <w:rPr>
          <w:rFonts w:eastAsia="HGSMinchoE"/>
          <w:color w:val="000000" w:themeColor="text1"/>
        </w:rPr>
        <w:fldChar w:fldCharType="separate"/>
      </w:r>
      <w:r w:rsidR="00F02825" w:rsidRPr="00A018BD">
        <w:rPr>
          <w:rFonts w:eastAsia="HGSMinchoE"/>
          <w:noProof/>
          <w:color w:val="000000" w:themeColor="text1"/>
        </w:rPr>
        <w:t>(Caswell 2001, Ellner et al. 2016)</w:t>
      </w:r>
      <w:r w:rsidR="0094498A" w:rsidRPr="00A018BD">
        <w:rPr>
          <w:rFonts w:eastAsia="HGSMinchoE"/>
          <w:color w:val="000000" w:themeColor="text1"/>
        </w:rPr>
        <w:fldChar w:fldCharType="end"/>
      </w:r>
      <w:r w:rsidR="0094498A" w:rsidRPr="00A018BD">
        <w:rPr>
          <w:rFonts w:eastAsia="HGSMinchoE"/>
          <w:color w:val="000000" w:themeColor="text1"/>
        </w:rPr>
        <w:t>.</w:t>
      </w:r>
      <w:r w:rsidR="00895965" w:rsidRPr="00A018BD">
        <w:rPr>
          <w:rFonts w:eastAsia="HGSMinchoE"/>
          <w:color w:val="000000" w:themeColor="text1"/>
        </w:rPr>
        <w:t xml:space="preserve"> </w:t>
      </w:r>
      <w:r w:rsidR="00855D12" w:rsidRPr="00A018BD">
        <w:rPr>
          <w:rFonts w:eastAsia="HGSMinchoE"/>
          <w:color w:val="000000" w:themeColor="text1"/>
        </w:rPr>
        <w:t xml:space="preserve">We </w:t>
      </w:r>
      <w:r w:rsidR="001B178F" w:rsidRPr="00A018BD">
        <w:rPr>
          <w:rFonts w:eastAsia="HGSMinchoE"/>
          <w:color w:val="000000" w:themeColor="text1"/>
        </w:rPr>
        <w:t xml:space="preserve">used </w:t>
      </w:r>
      <w:commentRangeStart w:id="39"/>
      <w:commentRangeStart w:id="40"/>
      <w:r w:rsidR="001B178F" w:rsidRPr="00A018BD">
        <w:rPr>
          <w:rFonts w:eastAsia="HGSMinchoE"/>
          <w:color w:val="000000" w:themeColor="text1"/>
        </w:rPr>
        <w:t>1000 iterations of bootstrap resampling</w:t>
      </w:r>
      <w:commentRangeEnd w:id="39"/>
      <w:r w:rsidR="003D5485">
        <w:rPr>
          <w:rStyle w:val="CommentReference"/>
          <w:rFonts w:asciiTheme="minorHAnsi" w:eastAsiaTheme="minorHAnsi" w:hAnsiTheme="minorHAnsi" w:cstheme="minorBidi"/>
        </w:rPr>
        <w:commentReference w:id="39"/>
      </w:r>
      <w:commentRangeEnd w:id="40"/>
      <w:r w:rsidR="002C7BEA">
        <w:rPr>
          <w:rStyle w:val="CommentReference"/>
          <w:rFonts w:asciiTheme="minorHAnsi" w:eastAsiaTheme="minorHAnsi" w:hAnsiTheme="minorHAnsi" w:cstheme="minorBidi"/>
        </w:rPr>
        <w:commentReference w:id="40"/>
      </w:r>
      <w:r w:rsidR="001B178F" w:rsidRPr="00A018BD">
        <w:rPr>
          <w:rFonts w:eastAsia="HGSMinchoE"/>
          <w:color w:val="000000" w:themeColor="text1"/>
        </w:rPr>
        <w:t xml:space="preserve"> to </w:t>
      </w:r>
      <w:r w:rsidR="00855D12" w:rsidRPr="00A018BD">
        <w:rPr>
          <w:rFonts w:eastAsia="HGSMinchoE"/>
          <w:color w:val="000000" w:themeColor="text1"/>
        </w:rPr>
        <w:t>estimate</w:t>
      </w:r>
      <w:r w:rsidR="001B178F" w:rsidRPr="00A018BD">
        <w:rPr>
          <w:rFonts w:eastAsia="HGSMinchoE"/>
          <w:color w:val="000000" w:themeColor="text1"/>
        </w:rPr>
        <w:t xml:space="preserve"> </w:t>
      </w:r>
      <w:r w:rsidR="00D24F4D" w:rsidRPr="00A018BD">
        <w:rPr>
          <w:rFonts w:eastAsia="HGSMinchoE"/>
          <w:color w:val="000000" w:themeColor="text1"/>
        </w:rPr>
        <w:t xml:space="preserve">95% </w:t>
      </w:r>
      <w:r w:rsidR="00855D12" w:rsidRPr="00A018BD">
        <w:rPr>
          <w:rFonts w:eastAsia="HGSMinchoE"/>
          <w:color w:val="000000" w:themeColor="text1"/>
        </w:rPr>
        <w:t xml:space="preserve">bootstrap confidence </w:t>
      </w:r>
      <w:r w:rsidR="00D24F4D" w:rsidRPr="00A018BD">
        <w:rPr>
          <w:rFonts w:eastAsia="HGSMinchoE"/>
          <w:color w:val="000000" w:themeColor="text1"/>
        </w:rPr>
        <w:t>intervals (</w:t>
      </w:r>
      <w:r w:rsidR="0018689C" w:rsidRPr="00A018BD">
        <w:rPr>
          <w:rFonts w:eastAsia="HGSMinchoE"/>
          <w:color w:val="000000" w:themeColor="text1"/>
        </w:rPr>
        <w:t>95% CIs)</w:t>
      </w:r>
      <w:r w:rsidR="001B178F" w:rsidRPr="00A018BD">
        <w:rPr>
          <w:rFonts w:eastAsia="HGSMinchoE"/>
          <w:color w:val="000000" w:themeColor="text1"/>
        </w:rPr>
        <w:t xml:space="preserve"> for each </w:t>
      </w:r>
      <w:r w:rsidR="00864607" w:rsidRPr="00A018BD">
        <w:rPr>
          <w:rFonts w:eastAsia="HGSMinchoE"/>
          <w:color w:val="000000" w:themeColor="text1"/>
        </w:rPr>
        <w:t xml:space="preserve">continuous </w:t>
      </w:r>
      <w:r w:rsidR="001B178F" w:rsidRPr="00A018BD">
        <w:rPr>
          <w:rFonts w:eastAsia="HGSMinchoE"/>
          <w:color w:val="000000" w:themeColor="text1"/>
        </w:rPr>
        <w:t xml:space="preserve">vital rate parameter included in each IPM, as well </w:t>
      </w:r>
      <w:r w:rsidR="00DD4037">
        <w:rPr>
          <w:rFonts w:eastAsia="HGSMinchoE"/>
          <w:color w:val="000000" w:themeColor="text1"/>
        </w:rPr>
        <w:t xml:space="preserve">as </w:t>
      </w:r>
      <w:r w:rsidR="001B178F" w:rsidRPr="00A018BD">
        <w:rPr>
          <w:rFonts w:eastAsia="HGSMinchoE"/>
          <w:color w:val="000000" w:themeColor="text1"/>
        </w:rPr>
        <w:t xml:space="preserve">each estimate of λ </w:t>
      </w:r>
      <w:r w:rsidR="001B178F" w:rsidRPr="00A018BD">
        <w:rPr>
          <w:rFonts w:eastAsia="HGSMinchoE"/>
          <w:color w:val="000000" w:themeColor="text1"/>
        </w:rPr>
        <w:fldChar w:fldCharType="begin" w:fldLock="1"/>
      </w:r>
      <w:r w:rsidR="00F02825" w:rsidRPr="00A018BD">
        <w:rPr>
          <w:rFonts w:eastAsia="HGSMinchoE"/>
          <w:color w:val="000000" w:themeColor="text1"/>
        </w:rPr>
        <w:instrText>ADDIN CSL_CITATION {"citationItems":[{"id":"ITEM-1","itemData":{"DOI":"10.7717/peerj.9089","ISSN":"21678359","abstract":"Ecological data often violate common assumptions of traditional parametric statistics (e.g., that residuals are Normally distributed, have constant variance, and cases are independent). Modern statistical methods are well equipped to handle these complications, but they can be challenging for non-statisticians to understand and implement. Rather than default to increasingly complex statistical methods, resampling-based methods can sometimes provide an alternative method for performing statistical inference, while also facilitating a deeper understanding of foundational concepts in frequentist statistics (e.g., sampling distributions, confidence intervals, p-values). Using simple examples and case studies, we demonstrate how resampling-based methods can help elucidate core statistical concepts and provide alternative methods for tackling challenging problems across a broad range of ecological applications.","author":[{"dropping-particle":"","family":"Fieberg","given":"John R.","non-dropping-particle":"","parse-names":false,"suffix":""},{"dropping-particle":"","family":"Vitense","given":"Kelsey","non-dropping-particle":"","parse-names":false,"suffix":""},{"dropping-particle":"","family":"Johnson","given":"Douglas H.","non-dropping-particle":"","parse-names":false,"suffix":""}],"container-title":"PeerJ","id":"ITEM-1","issue":"3","issued":{"date-parts":[["2020"]]},"title":"Resampling-based methods for biologists","type":"article-journal","volume":"2020"},"uris":["http://www.mendeley.com/documents/?uuid=fc8c5408-f4a9-4b40-a6a1-e8aaa75858aa"]},{"id":"ITEM-2","itemData":{"DOI":"10.1111/2041-210X.12146","ISSN":"2041210X","abstract":"Summary: Integral projection models (IPMs) use information on how an individual's state influences its vital rates - survival, growth and reproduction - to make population projections. IPMs are constructed from regression models predicting vital rates from state variables (e.g. size or age) and covariates (e.g. environment). By combining regressions of vital rates, an IPM provides mechanistic insight into emergent ecological patterns such as population dynamics, species geographic distributions or life-history strategies. Here, we review important resources for building IPMs and provide a comprehensive guide, with extensive R code, for their construction. IPMs can be applied to any stage-structured population; here, we illustrate IPMs for a series of plant life histories of increasing complexity and biological realism, highlighting the utility of various regression methods for capturing biological patterns. We also present case studies illustrating how IPMs can be used to predict species' geographic distributions and life-history strategies. IPMs can represent a wide range of life histories at any desired level of biological detail. Much of the strength of IPMs lies in the strength of regression models. Many subtleties arise when scaling from vital rate regressions to population-level patterns, so we provide a set of diagnostics and guidelines to ensure that models are biologically plausible. Moreover, IPMs can exploit a large existing suite of analytical tools developed for matrix projection models. © 2013 British Ecological Society.","author":[{"dropping-particle":"","family":"Merow","given":"Cory","non-dropping-particle":"","parse-names":false,"suffix":""},{"dropping-particle":"","family":"Dahlgren","given":"Johan P.","non-dropping-particle":"","parse-names":false,"suffix":""},{"dropping-particle":"","family":"Metcalf","given":"C. Jessica E.","non-dropping-particle":"","parse-names":false,"suffix":""},{"dropping-particle":"","family":"Childs","given":"Dylan Z.","non-dropping-particle":"","parse-names":false,"suffix":""},{"dropping-particle":"","family":"Evans","given":"Margaret E.K.","non-dropping-particle":"","parse-names":false,"suffix":""},{"dropping-particle":"","family":"Jongejans","given":"Eelke","non-dropping-particle":"","parse-names":false,"suffix":""},{"dropping-particle":"","family":"Record","given":"Sydne","non-dropping-particle":"","parse-names":false,"suffix":""},{"dropping-particle":"","family":"Rees","given":"Mark","non-dropping-particle":"","parse-names":false,"suffix":""},{"dropping-particle":"","family":"Salguero-Gómez","given":"Roberto","non-dropping-particle":"","parse-names":false,"suffix":""},{"dropping-particle":"","family":"Mcmahon","given":"Sean M.","non-dropping-particle":"","parse-names":false,"suffix":""}],"container-title":"Methods in Ecology and Evolution","id":"ITEM-2","issue":"2","issued":{"date-parts":[["2014"]]},"page":"99-110","title":"Advancing population ecology with integral projection models: A practical guide","type":"article-journal","volume":"5"},"uris":["http://www.mendeley.com/documents/?uuid=4d4e2814-6184-4134-97b6-085a49350b14"]}],"mendeley":{"formattedCitation":"(Merow et al. 2014, Fieberg et al. 2020)","plainTextFormattedCitation":"(Merow et al. 2014, Fieberg et al. 2020)","previouslyFormattedCitation":"(Merow et al. 2014, Fieberg et al. 2020)"},"properties":{"noteIndex":0},"schema":"https://github.com/citation-style-language/schema/raw/master/csl-citation.json"}</w:instrText>
      </w:r>
      <w:r w:rsidR="001B178F" w:rsidRPr="00A018BD">
        <w:rPr>
          <w:rFonts w:eastAsia="HGSMinchoE"/>
          <w:color w:val="000000" w:themeColor="text1"/>
        </w:rPr>
        <w:fldChar w:fldCharType="separate"/>
      </w:r>
      <w:r w:rsidR="001B178F" w:rsidRPr="00A018BD">
        <w:rPr>
          <w:rFonts w:eastAsia="HGSMinchoE"/>
          <w:noProof/>
          <w:color w:val="000000" w:themeColor="text1"/>
        </w:rPr>
        <w:t>(Merow et al. 2014, Fieberg et al. 2020)</w:t>
      </w:r>
      <w:r w:rsidR="001B178F" w:rsidRPr="00A018BD">
        <w:rPr>
          <w:rFonts w:eastAsia="HGSMinchoE"/>
          <w:color w:val="000000" w:themeColor="text1"/>
        </w:rPr>
        <w:fldChar w:fldCharType="end"/>
      </w:r>
      <w:r w:rsidR="001B178F" w:rsidRPr="00A018BD">
        <w:rPr>
          <w:rFonts w:eastAsia="HGSMinchoE"/>
          <w:color w:val="000000" w:themeColor="text1"/>
        </w:rPr>
        <w:t xml:space="preserve">.  </w:t>
      </w:r>
      <w:r w:rsidR="00864607" w:rsidRPr="00A018BD">
        <w:rPr>
          <w:rFonts w:eastAsia="HGSMinchoE"/>
          <w:color w:val="000000" w:themeColor="text1"/>
        </w:rPr>
        <w:t>We were unable to estimate CIs for discrete seedbank parameters</w:t>
      </w:r>
      <w:r w:rsidR="00332FC6" w:rsidRPr="00A018BD">
        <w:rPr>
          <w:rFonts w:eastAsia="HGSMinchoE"/>
          <w:color w:val="000000" w:themeColor="text1"/>
        </w:rPr>
        <w:t xml:space="preserve"> </w:t>
      </w:r>
      <w:r w:rsidR="00864607" w:rsidRPr="00A018BD">
        <w:rPr>
          <w:rFonts w:eastAsia="HGSMinchoE"/>
          <w:color w:val="000000" w:themeColor="text1"/>
        </w:rPr>
        <w:t xml:space="preserve">because they were </w:t>
      </w:r>
      <w:r w:rsidR="00332FC6" w:rsidRPr="00A018BD">
        <w:rPr>
          <w:rFonts w:eastAsia="HGSMinchoE"/>
          <w:color w:val="000000" w:themeColor="text1"/>
        </w:rPr>
        <w:t xml:space="preserve">from a previous publication. </w:t>
      </w:r>
      <w:r w:rsidR="00C153AC" w:rsidRPr="00A018BD">
        <w:rPr>
          <w:rFonts w:eastAsia="HGSMinchoE"/>
          <w:color w:val="000000" w:themeColor="text1"/>
        </w:rPr>
        <w:t xml:space="preserve">We used </w:t>
      </w:r>
      <w:r w:rsidR="00B908C1" w:rsidRPr="00A018BD">
        <w:rPr>
          <w:rFonts w:eastAsia="HGSMinchoE"/>
          <w:color w:val="000000" w:themeColor="text1"/>
        </w:rPr>
        <w:t>perturbation analysis to</w:t>
      </w:r>
      <w:r w:rsidR="00EE7026" w:rsidRPr="00A018BD">
        <w:rPr>
          <w:rFonts w:eastAsia="HGSMinchoE"/>
          <w:color w:val="000000" w:themeColor="text1"/>
        </w:rPr>
        <w:t xml:space="preserve"> determine</w:t>
      </w:r>
      <w:r w:rsidR="00C153AC" w:rsidRPr="00A018BD">
        <w:rPr>
          <w:rFonts w:eastAsia="HGSMinchoE"/>
          <w:color w:val="000000" w:themeColor="text1"/>
        </w:rPr>
        <w:t xml:space="preserve"> the sensitivity and </w:t>
      </w:r>
      <w:r w:rsidR="00B908C1" w:rsidRPr="00A018BD">
        <w:rPr>
          <w:rFonts w:eastAsia="HGSMinchoE"/>
          <w:color w:val="000000" w:themeColor="text1"/>
        </w:rPr>
        <w:t>elasticity</w:t>
      </w:r>
      <w:r w:rsidR="00C153AC" w:rsidRPr="00A018BD">
        <w:rPr>
          <w:rFonts w:eastAsia="HGSMinchoE"/>
          <w:color w:val="000000" w:themeColor="text1"/>
        </w:rPr>
        <w:t xml:space="preserve"> of </w:t>
      </w:r>
      <w:r w:rsidR="002C3602" w:rsidRPr="00A018BD">
        <w:rPr>
          <w:rFonts w:eastAsia="HGSMinchoE"/>
          <w:color w:val="000000" w:themeColor="text1"/>
        </w:rPr>
        <w:t>λ</w:t>
      </w:r>
      <w:r w:rsidR="00B908C1" w:rsidRPr="00A018BD">
        <w:rPr>
          <w:rFonts w:eastAsia="HGSMinchoE"/>
          <w:color w:val="000000" w:themeColor="text1"/>
        </w:rPr>
        <w:t xml:space="preserve"> to changes in germination rate, viability rate, seed survival rate, and each parameter in each </w:t>
      </w:r>
      <w:r w:rsidR="00FB718E" w:rsidRPr="00A018BD">
        <w:rPr>
          <w:rFonts w:eastAsia="HGSMinchoE"/>
          <w:color w:val="000000" w:themeColor="text1"/>
        </w:rPr>
        <w:t xml:space="preserve">continuous </w:t>
      </w:r>
      <w:r w:rsidR="00B908C1" w:rsidRPr="00A018BD">
        <w:rPr>
          <w:rFonts w:eastAsia="HGSMinchoE"/>
          <w:color w:val="000000" w:themeColor="text1"/>
        </w:rPr>
        <w:t xml:space="preserve">vital rate model </w:t>
      </w:r>
      <w:r w:rsidR="00B908C1" w:rsidRPr="00A018BD">
        <w:rPr>
          <w:rFonts w:eastAsia="HGSMinchoE"/>
          <w:color w:val="000000" w:themeColor="text1"/>
        </w:rPr>
        <w:fldChar w:fldCharType="begin" w:fldLock="1"/>
      </w:r>
      <w:r w:rsidR="00A533F5" w:rsidRPr="00A018BD">
        <w:rPr>
          <w:rFonts w:eastAsia="HGSMinchoE"/>
          <w:color w:val="000000" w:themeColor="text1"/>
        </w:rPr>
        <w:instrText>ADDIN CSL_CITATION {"citationItems":[{"id":"ITEM-1","itemData":{"author":[{"dropping-particle":"","family":"Morris","given":"William F","non-dropping-particle":"","parse-names":false,"suffix":""},{"dropping-particle":"","family":"Doak","given":"Daniel F","non-dropping-particle":"","parse-names":false,"suffix":""}],"id":"ITEM-1","issued":{"date-parts":[["2002"]]},"publisher":"Sinauer Associates","publisher-place":"Sunderland, MA","title":"Quantitative Conservation Biology: Theory and Practice of Population Viability Analysis","type":"book"},"uris":["http://www.mendeley.com/documents/?uuid=8a36c328-f1fe-4c0b-98ec-acb1b0aec12d"]}],"mendeley":{"formattedCitation":"(Morris and Doak 2002)","plainTextFormattedCitation":"(Morris and Doak 2002)","previouslyFormattedCitation":"(Morris and Doak 2002)"},"properties":{"noteIndex":0},"schema":"https://github.com/citation-style-language/schema/raw/master/csl-citation.json"}</w:instrText>
      </w:r>
      <w:r w:rsidR="00B908C1" w:rsidRPr="00A018BD">
        <w:rPr>
          <w:rFonts w:eastAsia="HGSMinchoE"/>
          <w:color w:val="000000" w:themeColor="text1"/>
        </w:rPr>
        <w:fldChar w:fldCharType="separate"/>
      </w:r>
      <w:r w:rsidR="00B908C1" w:rsidRPr="00A018BD">
        <w:rPr>
          <w:rFonts w:eastAsia="HGSMinchoE"/>
          <w:noProof/>
          <w:color w:val="000000" w:themeColor="text1"/>
        </w:rPr>
        <w:t>(Morris and Doak 2002)</w:t>
      </w:r>
      <w:r w:rsidR="00B908C1" w:rsidRPr="00A018BD">
        <w:rPr>
          <w:rFonts w:eastAsia="HGSMinchoE"/>
          <w:color w:val="000000" w:themeColor="text1"/>
        </w:rPr>
        <w:fldChar w:fldCharType="end"/>
      </w:r>
      <w:r w:rsidR="00B908C1" w:rsidRPr="00A018BD">
        <w:rPr>
          <w:rFonts w:eastAsia="HGSMinchoE"/>
          <w:color w:val="000000" w:themeColor="text1"/>
        </w:rPr>
        <w:t xml:space="preserve">. </w:t>
      </w:r>
      <w:r w:rsidR="00FC776B" w:rsidRPr="00A018BD">
        <w:rPr>
          <w:rFonts w:eastAsia="HGSMinchoE"/>
          <w:color w:val="000000" w:themeColor="text1"/>
        </w:rPr>
        <w:t xml:space="preserve">We used the </w:t>
      </w:r>
      <w:r w:rsidR="00B908C1" w:rsidRPr="00A018BD">
        <w:rPr>
          <w:rFonts w:eastAsia="HGSMinchoE"/>
          <w:color w:val="000000" w:themeColor="text1"/>
        </w:rPr>
        <w:t>IPM with all data and no density dependence or environmental covariates</w:t>
      </w:r>
      <w:r w:rsidR="00F03FD4">
        <w:rPr>
          <w:rFonts w:eastAsia="HGSMinchoE"/>
          <w:color w:val="000000" w:themeColor="text1"/>
        </w:rPr>
        <w:t xml:space="preserve"> (IPM “A”)</w:t>
      </w:r>
      <w:r w:rsidR="00FC776B" w:rsidRPr="00A018BD">
        <w:rPr>
          <w:rFonts w:eastAsia="HGSMinchoE"/>
          <w:color w:val="000000" w:themeColor="text1"/>
        </w:rPr>
        <w:t xml:space="preserve"> for this analysis</w:t>
      </w:r>
      <w:commentRangeStart w:id="41"/>
      <w:r w:rsidR="00FC776B" w:rsidRPr="00A018BD">
        <w:rPr>
          <w:rFonts w:eastAsia="HGSMinchoE"/>
          <w:color w:val="000000" w:themeColor="text1"/>
        </w:rPr>
        <w:t>.</w:t>
      </w:r>
      <w:r w:rsidR="00130FD4" w:rsidRPr="00A018BD">
        <w:rPr>
          <w:rFonts w:eastAsia="HGSMinchoE"/>
          <w:color w:val="000000" w:themeColor="text1"/>
        </w:rPr>
        <w:t xml:space="preserve"> These vital rates and IPMs</w:t>
      </w:r>
      <w:commentRangeEnd w:id="41"/>
      <w:r w:rsidR="003D5485">
        <w:rPr>
          <w:rStyle w:val="CommentReference"/>
          <w:rFonts w:asciiTheme="minorHAnsi" w:eastAsiaTheme="minorHAnsi" w:hAnsiTheme="minorHAnsi" w:cstheme="minorBidi"/>
        </w:rPr>
        <w:commentReference w:id="41"/>
      </w:r>
      <w:r w:rsidR="00130FD4" w:rsidRPr="00A018BD">
        <w:rPr>
          <w:rFonts w:eastAsia="HGSMinchoE"/>
          <w:color w:val="000000" w:themeColor="text1"/>
        </w:rPr>
        <w:t xml:space="preserve">, as well as the information derived from them, were used to evaluate the importance of </w:t>
      </w:r>
      <w:r w:rsidR="00130FD4" w:rsidRPr="00A018BD">
        <w:rPr>
          <w:rFonts w:eastAsia="HGSMinchoE"/>
          <w:color w:val="000000" w:themeColor="text1"/>
        </w:rPr>
        <w:lastRenderedPageBreak/>
        <w:t xml:space="preserve">negative density dependence, demographic compensation, vital rate buffering, asynchronous responses, and source-sink dynamics for persistence of </w:t>
      </w:r>
      <w:r w:rsidR="00130FD4" w:rsidRPr="00A018BD">
        <w:rPr>
          <w:rFonts w:eastAsia="HGSMinchoE"/>
          <w:i/>
          <w:iCs/>
          <w:color w:val="000000" w:themeColor="text1"/>
        </w:rPr>
        <w:t>O. coloradensis</w:t>
      </w:r>
      <w:r w:rsidR="00130FD4" w:rsidRPr="00A018BD">
        <w:rPr>
          <w:rFonts w:eastAsia="HGSMinchoE"/>
          <w:color w:val="000000" w:themeColor="text1"/>
        </w:rPr>
        <w:t xml:space="preserve"> populations. </w:t>
      </w:r>
      <w:r w:rsidR="00FC776B" w:rsidRPr="00A018BD">
        <w:rPr>
          <w:rFonts w:eastAsia="HGSMinchoE"/>
          <w:color w:val="000000" w:themeColor="text1"/>
        </w:rPr>
        <w:t xml:space="preserve"> </w:t>
      </w:r>
    </w:p>
    <w:p w14:paraId="57856572" w14:textId="7768C423" w:rsidR="009E1326" w:rsidRDefault="009E1326" w:rsidP="00C378AF">
      <w:pPr>
        <w:pStyle w:val="NormalWeb"/>
        <w:spacing w:line="480" w:lineRule="auto"/>
        <w:rPr>
          <w:rFonts w:eastAsia="HGSMinchoE"/>
          <w:i/>
          <w:iCs/>
          <w:color w:val="000000" w:themeColor="text1"/>
        </w:rPr>
      </w:pPr>
      <w:r>
        <w:rPr>
          <w:rFonts w:eastAsia="HGSMinchoE"/>
          <w:i/>
          <w:iCs/>
          <w:color w:val="000000" w:themeColor="text1"/>
        </w:rPr>
        <w:t xml:space="preserve">Objective 2: </w:t>
      </w:r>
      <w:r w:rsidR="001A55D5" w:rsidRPr="00A018BD">
        <w:rPr>
          <w:rFonts w:eastAsia="HGSMinchoE"/>
          <w:i/>
          <w:iCs/>
          <w:color w:val="000000" w:themeColor="text1"/>
        </w:rPr>
        <w:t>Evaluating Persistence Mechanisms</w:t>
      </w:r>
    </w:p>
    <w:p w14:paraId="63B556F9" w14:textId="387FB349" w:rsidR="007F1844" w:rsidRPr="00ED2863" w:rsidRDefault="00130FD4" w:rsidP="00C378AF">
      <w:pPr>
        <w:pStyle w:val="NormalWeb"/>
        <w:spacing w:line="480" w:lineRule="auto"/>
        <w:rPr>
          <w:rFonts w:eastAsia="HGSMinchoE"/>
          <w:color w:val="000000" w:themeColor="text1"/>
        </w:rPr>
      </w:pPr>
      <w:commentRangeStart w:id="42"/>
      <w:r w:rsidRPr="00A018BD">
        <w:rPr>
          <w:rFonts w:eastAsia="HGSMinchoE"/>
          <w:i/>
          <w:iCs/>
          <w:color w:val="000000" w:themeColor="text1"/>
        </w:rPr>
        <w:t>Negative Density Dependence</w:t>
      </w:r>
      <w:commentRangeEnd w:id="42"/>
      <w:r w:rsidR="00531913">
        <w:rPr>
          <w:rStyle w:val="CommentReference"/>
          <w:rFonts w:asciiTheme="minorHAnsi" w:eastAsiaTheme="minorHAnsi" w:hAnsiTheme="minorHAnsi" w:cstheme="minorBidi"/>
        </w:rPr>
        <w:commentReference w:id="42"/>
      </w:r>
      <w:r w:rsidR="00C378AF" w:rsidRPr="00A018BD">
        <w:rPr>
          <w:rFonts w:eastAsia="HGSMinchoE"/>
          <w:i/>
          <w:iCs/>
          <w:color w:val="000000" w:themeColor="text1"/>
        </w:rPr>
        <w:t xml:space="preserve">: </w:t>
      </w:r>
      <w:r w:rsidR="001213CD" w:rsidRPr="00A018BD">
        <w:rPr>
          <w:rFonts w:eastAsia="HGSMinchoE"/>
          <w:color w:val="000000" w:themeColor="text1"/>
        </w:rPr>
        <w:t xml:space="preserve">In order to determine the importance of density dependence in </w:t>
      </w:r>
      <w:r w:rsidR="001213CD" w:rsidRPr="00A018BD">
        <w:rPr>
          <w:rFonts w:eastAsia="HGSMinchoE"/>
          <w:i/>
          <w:iCs/>
          <w:color w:val="000000" w:themeColor="text1"/>
        </w:rPr>
        <w:t>O. coloradensis</w:t>
      </w:r>
      <w:r w:rsidR="001213CD" w:rsidRPr="00A018BD">
        <w:rPr>
          <w:rFonts w:eastAsia="HGSMinchoE"/>
          <w:color w:val="000000" w:themeColor="text1"/>
        </w:rPr>
        <w:t xml:space="preserve"> populations, we compared </w:t>
      </w:r>
      <w:r w:rsidR="007F1844" w:rsidRPr="00A018BD">
        <w:rPr>
          <w:rFonts w:eastAsia="HGSMinchoE"/>
          <w:color w:val="000000" w:themeColor="text1"/>
        </w:rPr>
        <w:t>subpopulation-level</w:t>
      </w:r>
      <w:r w:rsidR="000E0966" w:rsidRPr="00A018BD">
        <w:rPr>
          <w:rFonts w:eastAsia="HGSMinchoE"/>
          <w:color w:val="000000" w:themeColor="text1"/>
        </w:rPr>
        <w:t>, all</w:t>
      </w:r>
      <w:r w:rsidR="004940D6" w:rsidRPr="00A018BD">
        <w:rPr>
          <w:rFonts w:eastAsia="HGSMinchoE"/>
          <w:color w:val="000000" w:themeColor="text1"/>
        </w:rPr>
        <w:t>-</w:t>
      </w:r>
      <w:r w:rsidR="000E0966" w:rsidRPr="00A018BD">
        <w:rPr>
          <w:rFonts w:eastAsia="HGSMinchoE"/>
          <w:color w:val="000000" w:themeColor="text1"/>
        </w:rPr>
        <w:t>transition</w:t>
      </w:r>
      <w:r w:rsidR="007F1844" w:rsidRPr="00A018BD">
        <w:rPr>
          <w:rFonts w:eastAsia="HGSMinchoE"/>
          <w:color w:val="000000" w:themeColor="text1"/>
        </w:rPr>
        <w:t xml:space="preserve"> </w:t>
      </w:r>
      <w:r w:rsidR="001213CD" w:rsidRPr="00A018BD">
        <w:rPr>
          <w:rFonts w:eastAsia="HGSMinchoE"/>
          <w:color w:val="000000" w:themeColor="text1"/>
        </w:rPr>
        <w:t xml:space="preserve">IPMs and vital rate functions that did and did not </w:t>
      </w:r>
      <w:r w:rsidR="00C33326" w:rsidRPr="00A018BD">
        <w:rPr>
          <w:rFonts w:eastAsia="HGSMinchoE"/>
          <w:color w:val="000000" w:themeColor="text1"/>
        </w:rPr>
        <w:t xml:space="preserve">include </w:t>
      </w:r>
      <w:r w:rsidR="001213CD" w:rsidRPr="00A018BD">
        <w:rPr>
          <w:rFonts w:eastAsia="HGSMinchoE"/>
          <w:color w:val="000000" w:themeColor="text1"/>
        </w:rPr>
        <w:t xml:space="preserve">population size </w:t>
      </w:r>
      <w:r w:rsidR="00C33326" w:rsidRPr="00A018BD">
        <w:rPr>
          <w:rFonts w:eastAsia="HGSMinchoE"/>
          <w:color w:val="000000" w:themeColor="text1"/>
        </w:rPr>
        <w:t xml:space="preserve">in the current year </w:t>
      </w:r>
      <w:r w:rsidR="001213CD" w:rsidRPr="00A018BD">
        <w:rPr>
          <w:rFonts w:eastAsia="HGSMinchoE"/>
          <w:color w:val="000000" w:themeColor="text1"/>
        </w:rPr>
        <w:t xml:space="preserve">as </w:t>
      </w:r>
      <w:r w:rsidR="00C33326" w:rsidRPr="00A018BD">
        <w:rPr>
          <w:rFonts w:eastAsia="HGSMinchoE"/>
          <w:color w:val="000000" w:themeColor="text1"/>
        </w:rPr>
        <w:t xml:space="preserve">a </w:t>
      </w:r>
      <w:r w:rsidR="001213CD" w:rsidRPr="00A018BD">
        <w:rPr>
          <w:rFonts w:eastAsia="HGSMinchoE"/>
          <w:color w:val="000000" w:themeColor="text1"/>
        </w:rPr>
        <w:t xml:space="preserve">covariate in </w:t>
      </w:r>
      <w:r w:rsidR="00C33326" w:rsidRPr="00A018BD">
        <w:rPr>
          <w:rFonts w:eastAsia="HGSMinchoE"/>
          <w:color w:val="000000" w:themeColor="text1"/>
        </w:rPr>
        <w:t xml:space="preserve">vital rate </w:t>
      </w:r>
      <w:r w:rsidR="00A24550" w:rsidRPr="00A018BD">
        <w:rPr>
          <w:rFonts w:eastAsia="HGSMinchoE"/>
          <w:color w:val="000000" w:themeColor="text1"/>
        </w:rPr>
        <w:t>models</w:t>
      </w:r>
      <w:r w:rsidR="004D766B" w:rsidRPr="00A018BD">
        <w:rPr>
          <w:rFonts w:eastAsia="HGSMinchoE"/>
          <w:color w:val="000000" w:themeColor="text1"/>
        </w:rPr>
        <w:t xml:space="preserve"> (density-independent IPMs: </w:t>
      </w:r>
      <w:r w:rsidR="00F03FD4">
        <w:rPr>
          <w:rFonts w:eastAsia="HGSMinchoE"/>
          <w:color w:val="000000" w:themeColor="text1"/>
        </w:rPr>
        <w:t>“</w:t>
      </w:r>
      <w:r w:rsidR="004D766B" w:rsidRPr="00A018BD">
        <w:rPr>
          <w:rFonts w:eastAsia="HGSMinchoE"/>
          <w:color w:val="000000" w:themeColor="text1"/>
        </w:rPr>
        <w:t>C</w:t>
      </w:r>
      <w:r w:rsidR="00F03FD4">
        <w:rPr>
          <w:rFonts w:eastAsia="HGSMinchoE"/>
          <w:color w:val="000000" w:themeColor="text1"/>
        </w:rPr>
        <w:t>”</w:t>
      </w:r>
      <w:r w:rsidR="004D766B" w:rsidRPr="00A018BD">
        <w:rPr>
          <w:rFonts w:eastAsia="HGSMinchoE"/>
          <w:color w:val="000000" w:themeColor="text1"/>
        </w:rPr>
        <w:t>-</w:t>
      </w:r>
      <w:r w:rsidR="00F03FD4">
        <w:rPr>
          <w:rFonts w:eastAsia="HGSMinchoE"/>
          <w:color w:val="000000" w:themeColor="text1"/>
        </w:rPr>
        <w:t>“</w:t>
      </w:r>
      <w:r w:rsidR="004D766B" w:rsidRPr="00A018BD">
        <w:rPr>
          <w:rFonts w:eastAsia="HGSMinchoE"/>
          <w:color w:val="000000" w:themeColor="text1"/>
        </w:rPr>
        <w:t>H</w:t>
      </w:r>
      <w:r w:rsidR="00F03FD4">
        <w:rPr>
          <w:rFonts w:eastAsia="HGSMinchoE"/>
          <w:color w:val="000000" w:themeColor="text1"/>
        </w:rPr>
        <w:t>”</w:t>
      </w:r>
      <w:r w:rsidR="004D766B" w:rsidRPr="00A018BD">
        <w:rPr>
          <w:rFonts w:eastAsia="HGSMinchoE"/>
          <w:color w:val="000000" w:themeColor="text1"/>
        </w:rPr>
        <w:t xml:space="preserve">; density-dependent IPMs: </w:t>
      </w:r>
      <w:r w:rsidR="00F03FD4">
        <w:rPr>
          <w:rFonts w:eastAsia="HGSMinchoE"/>
          <w:color w:val="000000" w:themeColor="text1"/>
        </w:rPr>
        <w:t>“</w:t>
      </w:r>
      <w:r w:rsidR="004D766B" w:rsidRPr="00A018BD">
        <w:rPr>
          <w:rFonts w:eastAsia="HGSMinchoE"/>
          <w:color w:val="000000" w:themeColor="text1"/>
        </w:rPr>
        <w:t>I</w:t>
      </w:r>
      <w:r w:rsidR="00F03FD4">
        <w:rPr>
          <w:rFonts w:eastAsia="HGSMinchoE"/>
          <w:color w:val="000000" w:themeColor="text1"/>
        </w:rPr>
        <w:t>”</w:t>
      </w:r>
      <w:r w:rsidR="004D766B" w:rsidRPr="00A018BD">
        <w:rPr>
          <w:rFonts w:eastAsia="HGSMinchoE"/>
          <w:color w:val="000000" w:themeColor="text1"/>
        </w:rPr>
        <w:t>-</w:t>
      </w:r>
      <w:r w:rsidR="00F03FD4">
        <w:rPr>
          <w:rFonts w:eastAsia="HGSMinchoE"/>
          <w:color w:val="000000" w:themeColor="text1"/>
        </w:rPr>
        <w:t>“</w:t>
      </w:r>
      <w:r w:rsidR="004D766B" w:rsidRPr="00A018BD">
        <w:rPr>
          <w:rFonts w:eastAsia="HGSMinchoE"/>
          <w:color w:val="000000" w:themeColor="text1"/>
        </w:rPr>
        <w:t>N</w:t>
      </w:r>
      <w:r w:rsidR="00F03FD4">
        <w:rPr>
          <w:rFonts w:eastAsia="HGSMinchoE"/>
          <w:color w:val="000000" w:themeColor="text1"/>
        </w:rPr>
        <w:t>”</w:t>
      </w:r>
      <w:r w:rsidR="004D766B" w:rsidRPr="00A018BD">
        <w:rPr>
          <w:rFonts w:eastAsia="HGSMinchoE"/>
          <w:color w:val="000000" w:themeColor="text1"/>
        </w:rPr>
        <w:t>)</w:t>
      </w:r>
      <w:r w:rsidR="00A24550" w:rsidRPr="00A018BD">
        <w:rPr>
          <w:rFonts w:eastAsia="HGSMinchoE"/>
          <w:color w:val="000000" w:themeColor="text1"/>
        </w:rPr>
        <w:t>.</w:t>
      </w:r>
      <w:r w:rsidR="00477615" w:rsidRPr="00A018BD">
        <w:rPr>
          <w:rFonts w:eastAsia="HGSMinchoE"/>
          <w:color w:val="000000" w:themeColor="text1"/>
        </w:rPr>
        <w:t xml:space="preserve"> We</w:t>
      </w:r>
      <w:r w:rsidR="00F560F9" w:rsidRPr="00A018BD">
        <w:rPr>
          <w:rFonts w:eastAsia="HGSMinchoE"/>
          <w:color w:val="000000" w:themeColor="text1"/>
        </w:rPr>
        <w:t xml:space="preserve"> </w:t>
      </w:r>
      <w:r w:rsidR="006F46F6" w:rsidRPr="00A018BD">
        <w:rPr>
          <w:rFonts w:eastAsia="HGSMinchoE"/>
          <w:color w:val="000000" w:themeColor="text1"/>
        </w:rPr>
        <w:t>used AIC to</w:t>
      </w:r>
      <w:r w:rsidR="0074351A" w:rsidRPr="00A018BD">
        <w:rPr>
          <w:rFonts w:eastAsia="HGSMinchoE"/>
          <w:color w:val="000000" w:themeColor="text1"/>
        </w:rPr>
        <w:t xml:space="preserve"> </w:t>
      </w:r>
      <w:r w:rsidR="00F560F9" w:rsidRPr="00A018BD">
        <w:rPr>
          <w:rFonts w:eastAsia="HGSMinchoE"/>
          <w:color w:val="000000" w:themeColor="text1"/>
        </w:rPr>
        <w:t xml:space="preserve">identify significant differences between </w:t>
      </w:r>
      <w:r w:rsidR="006F46F6" w:rsidRPr="00A018BD">
        <w:rPr>
          <w:rFonts w:eastAsia="HGSMinchoE"/>
          <w:color w:val="000000" w:themeColor="text1"/>
        </w:rPr>
        <w:t>vital rate models with and without density dependence</w:t>
      </w:r>
      <w:r w:rsidR="0048274E">
        <w:rPr>
          <w:rFonts w:eastAsia="HGSMinchoE"/>
          <w:color w:val="000000" w:themeColor="text1"/>
        </w:rPr>
        <w:t xml:space="preserve"> terms</w:t>
      </w:r>
      <w:r w:rsidR="006F46F6" w:rsidRPr="00A018BD">
        <w:rPr>
          <w:rFonts w:eastAsia="HGSMinchoE"/>
          <w:color w:val="000000" w:themeColor="text1"/>
        </w:rPr>
        <w:t>.</w:t>
      </w:r>
      <w:r w:rsidR="004940D6" w:rsidRPr="00A018BD">
        <w:rPr>
          <w:rFonts w:eastAsia="HGSMinchoE"/>
          <w:color w:val="000000" w:themeColor="text1"/>
        </w:rPr>
        <w:t xml:space="preserve"> </w:t>
      </w:r>
      <w:r w:rsidR="0048274E">
        <w:rPr>
          <w:rFonts w:eastAsia="HGSMinchoE"/>
          <w:color w:val="000000" w:themeColor="text1"/>
        </w:rPr>
        <w:t xml:space="preserve">We also used results from subpopulation-level IPMs (IPMs CC-NN) for each transition to identify relationships between subpopulation size in year </w:t>
      </w:r>
      <w:r w:rsidR="0048274E">
        <w:rPr>
          <w:rFonts w:eastAsia="HGSMinchoE"/>
          <w:i/>
          <w:iCs/>
          <w:color w:val="000000" w:themeColor="text1"/>
        </w:rPr>
        <w:t xml:space="preserve">t </w:t>
      </w:r>
      <w:r w:rsidR="0048274E">
        <w:rPr>
          <w:rFonts w:eastAsia="HGSMinchoE"/>
          <w:color w:val="000000" w:themeColor="text1"/>
        </w:rPr>
        <w:t xml:space="preserve"> and l</w:t>
      </w:r>
      <w:r w:rsidR="00491E17">
        <w:rPr>
          <w:rFonts w:eastAsia="HGSMinchoE"/>
          <w:color w:val="000000" w:themeColor="text1"/>
        </w:rPr>
        <w:t>og(</w:t>
      </w:r>
      <w:r w:rsidR="00491E17" w:rsidRPr="00A018BD">
        <w:rPr>
          <w:rFonts w:eastAsia="HGSMinchoE"/>
          <w:color w:val="000000" w:themeColor="text1"/>
        </w:rPr>
        <w:t>λ</w:t>
      </w:r>
      <w:r w:rsidR="00491E17">
        <w:rPr>
          <w:rFonts w:eastAsia="HGSMinchoE"/>
          <w:color w:val="000000" w:themeColor="text1"/>
        </w:rPr>
        <w:t>)</w:t>
      </w:r>
      <w:r w:rsidR="0048274E">
        <w:rPr>
          <w:rFonts w:eastAsia="HGSMinchoE"/>
          <w:color w:val="000000" w:themeColor="text1"/>
        </w:rPr>
        <w:t xml:space="preserve"> (as shown in Fig. 1), as well as subpopulation size in year </w:t>
      </w:r>
      <w:r w:rsidR="0048274E">
        <w:rPr>
          <w:rFonts w:eastAsia="HGSMinchoE"/>
          <w:i/>
          <w:iCs/>
          <w:color w:val="000000" w:themeColor="text1"/>
        </w:rPr>
        <w:t xml:space="preserve">t </w:t>
      </w:r>
      <w:r w:rsidR="0048274E">
        <w:rPr>
          <w:rFonts w:eastAsia="HGSMinchoE"/>
          <w:color w:val="000000" w:themeColor="text1"/>
        </w:rPr>
        <w:t xml:space="preserve">and the ratio of population size in year </w:t>
      </w:r>
      <w:r w:rsidR="0048274E">
        <w:rPr>
          <w:rFonts w:eastAsia="HGSMinchoE"/>
          <w:i/>
          <w:iCs/>
          <w:color w:val="000000" w:themeColor="text1"/>
        </w:rPr>
        <w:t>t+1</w:t>
      </w:r>
      <w:r w:rsidR="0048274E">
        <w:rPr>
          <w:rFonts w:eastAsia="HGSMinchoE"/>
          <w:color w:val="000000" w:themeColor="text1"/>
        </w:rPr>
        <w:t xml:space="preserve"> and subpopulation size in year </w:t>
      </w:r>
      <w:r w:rsidR="0048274E">
        <w:rPr>
          <w:rFonts w:eastAsia="HGSMinchoE"/>
          <w:i/>
          <w:iCs/>
          <w:color w:val="000000" w:themeColor="text1"/>
        </w:rPr>
        <w:t>t</w:t>
      </w:r>
      <w:r w:rsidR="0048274E">
        <w:rPr>
          <w:rFonts w:eastAsia="HGSMinchoE"/>
          <w:color w:val="000000" w:themeColor="text1"/>
        </w:rPr>
        <w:t xml:space="preserve">. </w:t>
      </w:r>
      <w:r w:rsidR="00A96A13">
        <w:rPr>
          <w:rFonts w:eastAsia="HGSMinchoE"/>
          <w:color w:val="000000" w:themeColor="text1"/>
        </w:rPr>
        <w:t>In addition to population size information and log(</w:t>
      </w:r>
      <w:r w:rsidR="00A96A13" w:rsidRPr="00A018BD">
        <w:rPr>
          <w:rFonts w:eastAsia="HGSMinchoE"/>
          <w:color w:val="000000" w:themeColor="text1"/>
        </w:rPr>
        <w:t>λ</w:t>
      </w:r>
      <w:r w:rsidR="00A96A13">
        <w:rPr>
          <w:rFonts w:eastAsia="HGSMinchoE"/>
          <w:color w:val="000000" w:themeColor="text1"/>
        </w:rPr>
        <w:t>) values from our IPMs, we also used population sizes and log(</w:t>
      </w:r>
      <w:r w:rsidR="00A96A13" w:rsidRPr="00A018BD">
        <w:rPr>
          <w:rFonts w:eastAsia="HGSMinchoE"/>
          <w:color w:val="000000" w:themeColor="text1"/>
        </w:rPr>
        <w:t>λ</w:t>
      </w:r>
      <w:r w:rsidR="00A96A13">
        <w:rPr>
          <w:rFonts w:eastAsia="HGSMinchoE"/>
          <w:color w:val="000000" w:themeColor="text1"/>
        </w:rPr>
        <w:t xml:space="preserve">) values from a previously-published demographic study of </w:t>
      </w:r>
      <w:r w:rsidR="00A96A13">
        <w:rPr>
          <w:rFonts w:eastAsia="HGSMinchoE"/>
          <w:i/>
          <w:iCs/>
          <w:color w:val="000000" w:themeColor="text1"/>
        </w:rPr>
        <w:t>O. coloradensis</w:t>
      </w:r>
      <w:r w:rsidR="00A96A13">
        <w:rPr>
          <w:rFonts w:eastAsia="HGSMinchoE"/>
          <w:color w:val="000000" w:themeColor="text1"/>
        </w:rPr>
        <w:t xml:space="preserve"> at the three FEWAFB subpopulations that we also monitored </w:t>
      </w:r>
      <w:r w:rsidR="00A96A13">
        <w:rPr>
          <w:rFonts w:eastAsia="HGSMinchoE"/>
          <w:color w:val="000000" w:themeColor="text1"/>
        </w:rPr>
        <w:fldChar w:fldCharType="begin" w:fldLock="1"/>
      </w:r>
      <w:r w:rsidR="00E055FB">
        <w:rPr>
          <w:rFonts w:eastAsia="HGSMinchoE"/>
          <w:color w:val="000000" w:themeColor="text1"/>
        </w:rPr>
        <w:instrText>ADDIN CSL_CITATION {"citationItems":[{"id":"ITEM-1","itemData":{"author":[{"dropping-particle":"","family":"Floyd","given":"Sandra K","non-dropping-particle":"","parse-names":false,"suffix":""},{"dropping-particle":"","family":"Ranker","given":"Tom A","non-dropping-particle":"","parse-names":false,"suffix":""}],"container-title":"International Journal of Plant Sciences","id":"ITEM-1","issue":"5","issued":{"date-parts":[["1998"]]},"page":"853-863","title":"Analysis of a Transition Matrix Model for Gaura neomexicana Ssp . coloradensis (Onagraceae) Reveals Spatial and Temporal Demographic Variability","type":"article-journal","volume":"159"},"uris":["http://www.mendeley.com/documents/?uuid=80eb8229-fbe2-4a1d-b73f-194040f32579"]}],"mendeley":{"formattedCitation":"(Floyd and Ranker 1998)","plainTextFormattedCitation":"(Floyd and Ranker 1998)","previouslyFormattedCitation":"(Floyd and Ranker 1998)"},"properties":{"noteIndex":0},"schema":"https://github.com/citation-style-language/schema/raw/master/csl-citation.json"}</w:instrText>
      </w:r>
      <w:r w:rsidR="00A96A13">
        <w:rPr>
          <w:rFonts w:eastAsia="HGSMinchoE"/>
          <w:color w:val="000000" w:themeColor="text1"/>
        </w:rPr>
        <w:fldChar w:fldCharType="separate"/>
      </w:r>
      <w:r w:rsidR="00A96A13" w:rsidRPr="00A96A13">
        <w:rPr>
          <w:rFonts w:eastAsia="HGSMinchoE"/>
          <w:noProof/>
          <w:color w:val="000000" w:themeColor="text1"/>
        </w:rPr>
        <w:t>(Floyd and Ranker 1998)</w:t>
      </w:r>
      <w:r w:rsidR="00A96A13">
        <w:rPr>
          <w:rFonts w:eastAsia="HGSMinchoE"/>
          <w:color w:val="000000" w:themeColor="text1"/>
        </w:rPr>
        <w:fldChar w:fldCharType="end"/>
      </w:r>
      <w:r w:rsidR="00A96A13">
        <w:rPr>
          <w:rFonts w:eastAsia="HGSMinchoE"/>
          <w:color w:val="000000" w:themeColor="text1"/>
        </w:rPr>
        <w:t xml:space="preserve">. </w:t>
      </w:r>
      <w:r w:rsidR="008C7FD0">
        <w:rPr>
          <w:rFonts w:eastAsia="HGSMinchoE"/>
          <w:color w:val="000000" w:themeColor="text1"/>
        </w:rPr>
        <w:t xml:space="preserve"> </w:t>
      </w:r>
      <w:commentRangeStart w:id="43"/>
      <w:commentRangeStart w:id="44"/>
      <w:r w:rsidR="008C7FD0">
        <w:rPr>
          <w:rFonts w:eastAsia="HGSMinchoE"/>
          <w:color w:val="000000" w:themeColor="text1"/>
        </w:rPr>
        <w:t xml:space="preserve">A negative relationship between population size in year </w:t>
      </w:r>
      <w:r w:rsidR="008C7FD0">
        <w:rPr>
          <w:rFonts w:eastAsia="HGSMinchoE"/>
          <w:i/>
          <w:iCs/>
          <w:color w:val="000000" w:themeColor="text1"/>
        </w:rPr>
        <w:t>t</w:t>
      </w:r>
      <w:r w:rsidR="008C7FD0">
        <w:rPr>
          <w:rFonts w:eastAsia="HGSMinchoE"/>
          <w:color w:val="000000" w:themeColor="text1"/>
        </w:rPr>
        <w:t xml:space="preserve"> </w:t>
      </w:r>
      <w:r w:rsidR="008C7FD0" w:rsidRPr="008C7FD0">
        <w:rPr>
          <w:rFonts w:eastAsia="HGSMinchoE"/>
          <w:color w:val="000000" w:themeColor="text1"/>
        </w:rPr>
        <w:t>and</w:t>
      </w:r>
      <w:r w:rsidR="008C7FD0">
        <w:rPr>
          <w:rFonts w:eastAsia="HGSMinchoE"/>
          <w:color w:val="000000" w:themeColor="text1"/>
        </w:rPr>
        <w:t xml:space="preserve"> either log(</w:t>
      </w:r>
      <w:r w:rsidR="008C7FD0" w:rsidRPr="00A018BD">
        <w:rPr>
          <w:rFonts w:eastAsia="HGSMinchoE"/>
          <w:color w:val="000000" w:themeColor="text1"/>
        </w:rPr>
        <w:t>λ</w:t>
      </w:r>
      <w:r w:rsidR="008C7FD0">
        <w:rPr>
          <w:rFonts w:eastAsia="HGSMinchoE"/>
          <w:color w:val="000000" w:themeColor="text1"/>
        </w:rPr>
        <w:t xml:space="preserve">) or the ratio of population size in year </w:t>
      </w:r>
      <w:r w:rsidR="008C7FD0">
        <w:rPr>
          <w:rFonts w:eastAsia="HGSMinchoE"/>
          <w:i/>
          <w:iCs/>
          <w:color w:val="000000" w:themeColor="text1"/>
        </w:rPr>
        <w:t>t + 1</w:t>
      </w:r>
      <w:r w:rsidR="008C7FD0">
        <w:rPr>
          <w:rFonts w:eastAsia="HGSMinchoE"/>
          <w:color w:val="000000" w:themeColor="text1"/>
        </w:rPr>
        <w:t xml:space="preserve"> to population size in year </w:t>
      </w:r>
      <w:r w:rsidR="008C7FD0">
        <w:rPr>
          <w:rFonts w:eastAsia="HGSMinchoE"/>
          <w:i/>
          <w:iCs/>
          <w:color w:val="000000" w:themeColor="text1"/>
        </w:rPr>
        <w:t>t</w:t>
      </w:r>
      <w:r w:rsidR="008C7FD0">
        <w:rPr>
          <w:rFonts w:eastAsia="HGSMinchoE"/>
          <w:color w:val="000000" w:themeColor="text1"/>
        </w:rPr>
        <w:t xml:space="preserve"> would provide evidence for negative density dependence. </w:t>
      </w:r>
      <w:commentRangeEnd w:id="43"/>
      <w:r w:rsidR="004F2D2E">
        <w:rPr>
          <w:rStyle w:val="CommentReference"/>
          <w:rFonts w:asciiTheme="minorHAnsi" w:eastAsiaTheme="minorHAnsi" w:hAnsiTheme="minorHAnsi" w:cstheme="minorBidi"/>
        </w:rPr>
        <w:commentReference w:id="43"/>
      </w:r>
      <w:commentRangeEnd w:id="44"/>
      <w:r w:rsidR="00035E45">
        <w:rPr>
          <w:rStyle w:val="CommentReference"/>
          <w:rFonts w:asciiTheme="minorHAnsi" w:eastAsiaTheme="minorHAnsi" w:hAnsiTheme="minorHAnsi" w:cstheme="minorBidi"/>
        </w:rPr>
        <w:commentReference w:id="44"/>
      </w:r>
    </w:p>
    <w:p w14:paraId="4FD6D240" w14:textId="262D1402" w:rsidR="001D6C46" w:rsidRPr="00A018BD" w:rsidRDefault="00130FD4" w:rsidP="00C378AF">
      <w:pPr>
        <w:pStyle w:val="NormalWeb"/>
        <w:spacing w:line="480" w:lineRule="auto"/>
        <w:rPr>
          <w:rFonts w:eastAsia="HGSMinchoE"/>
          <w:i/>
          <w:iCs/>
          <w:color w:val="000000" w:themeColor="text1"/>
        </w:rPr>
      </w:pPr>
      <w:r w:rsidRPr="00A018BD">
        <w:rPr>
          <w:rFonts w:eastAsia="HGSMinchoE"/>
          <w:i/>
          <w:iCs/>
          <w:color w:val="000000" w:themeColor="text1"/>
        </w:rPr>
        <w:t>Demographic Compensation</w:t>
      </w:r>
      <w:r w:rsidR="00C378AF" w:rsidRPr="00A018BD">
        <w:rPr>
          <w:rFonts w:eastAsia="HGSMinchoE"/>
          <w:i/>
          <w:iCs/>
          <w:color w:val="000000" w:themeColor="text1"/>
        </w:rPr>
        <w:t xml:space="preserve">: </w:t>
      </w:r>
      <w:r w:rsidR="00315972" w:rsidRPr="00A018BD">
        <w:rPr>
          <w:rFonts w:eastAsia="HGSMinchoE"/>
          <w:color w:val="000000" w:themeColor="text1"/>
        </w:rPr>
        <w:t xml:space="preserve">To test for demographic compensation, we </w:t>
      </w:r>
      <w:r w:rsidR="005E62D4" w:rsidRPr="00A018BD">
        <w:rPr>
          <w:rFonts w:eastAsia="HGSMinchoE"/>
          <w:color w:val="000000" w:themeColor="text1"/>
        </w:rPr>
        <w:t xml:space="preserve">calculated </w:t>
      </w:r>
      <w:r w:rsidR="00315972" w:rsidRPr="00A018BD">
        <w:rPr>
          <w:rFonts w:eastAsia="HGSMinchoE"/>
          <w:color w:val="000000" w:themeColor="text1"/>
        </w:rPr>
        <w:t xml:space="preserve">the correlation between environmental covariate coefficients in different vital rate models. </w:t>
      </w:r>
      <w:r w:rsidR="001D6C46" w:rsidRPr="00A018BD">
        <w:rPr>
          <w:rFonts w:eastAsia="HGSMinchoE"/>
          <w:color w:val="000000" w:themeColor="text1"/>
        </w:rPr>
        <w:t>A negative correlation between coefficients of the same covariate in different vital rate models indicated demographic compensation was taking place</w:t>
      </w:r>
      <w:r w:rsidR="00C86DB2" w:rsidRPr="00A018BD">
        <w:rPr>
          <w:rFonts w:eastAsia="HGSMinchoE"/>
          <w:color w:val="000000" w:themeColor="text1"/>
        </w:rPr>
        <w:t xml:space="preserve"> </w:t>
      </w:r>
      <w:r w:rsidR="00C86DB2" w:rsidRPr="00A018BD">
        <w:rPr>
          <w:rFonts w:eastAsia="HGSMinchoE"/>
          <w:color w:val="000000" w:themeColor="text1"/>
        </w:rPr>
        <w:fldChar w:fldCharType="begin" w:fldLock="1"/>
      </w:r>
      <w:r w:rsidR="004026FE">
        <w:rPr>
          <w:rFonts w:eastAsia="HGSMinchoE"/>
          <w:color w:val="000000" w:themeColor="text1"/>
        </w:rPr>
        <w:instrText>ADDIN CSL_CITATION {"citationItems":[{"id":"ITEM-1","itemData":{"DOI":"10.1111/ele.12505","ISSN":"14610248","abstract":"Most species are exposed to significant environmental gradients across their ranges, but vital rates (survival, growth, reproduction and recruitment) need not respond in the same direction to those gradients. Opposing vital rate trends across environments, a phenomenon that has been loosely called 'demographic compensation', may allow species to occupy larger geographical ranges and alter their responses to climate change. Yet the term has never been precisely defined, nor has its existence or strength been assessed for multiple species. Here, we provide a rigorous definition, and use it to develop a strong test for demographic compensation. By applying the test to data from 26 published, multi-population demographic studies of plants, we show that demographic compensation commonly occurs. We also investigate the mechanisms by which this phenomenon arises by assessing which demographic processes and life stages are most often involved. In addition, we quantify the effect of demographic compensation on variation in population growth rates across environmental gradients, a potentially important determinant of the size of a species' geographical range. Finally, we discuss the implications of demographic compensation for the responses of single populations and species' ranges to temporal environmental variation and to ongoing environmental trends, e.g. due to climate change.","author":[{"dropping-particle":"","family":"Villellas","given":"Jesús","non-dropping-particle":"","parse-names":false,"suffix":""},{"dropping-particle":"","family":"Doak","given":"Daniel F.","non-dropping-particle":"","parse-names":false,"suffix":""},{"dropping-particle":"","family":"García","given":"María B.","non-dropping-particle":"","parse-names":false,"suffix":""},{"dropping-particle":"","family":"Morris","given":"William F.","non-dropping-particle":"","parse-names":false,"suffix":""}],"container-title":"Ecology Letters","editor":[{"dropping-particle":"","family":"Hille Ris Lambers","given":"Janneke","non-dropping-particle":"","parse-names":false,"suffix":""}],"id":"ITEM-1","issue":"11","issued":{"date-parts":[["2015","11"]]},"page":"1139-1152","title":"Demographic compensation among populations: What is it, how does it arise and what are its implications?","type":"article-journal","volume":"18"},"uris":["http://www.mendeley.com/documents/?uuid=be9414d9-cd00-4b91-80d7-61996038ad79"]},{"id":"ITEM-2","itemData":{"DOI":"10.1002/ecm.1360","ISSN":"15577015","abstract":"The persistence of small populations remains a puzzle for ecology and conservation. Especially interesting is how naturally small, isolated populations are able to persist in the face of multiple environmental forces that create fluctuating conditions and should, theory predicts, lead to high probabilities of extirpation. We used a combination of long-term census data and a five-year demographic study of a naturally rare, endemic plant, Yermo xanthocephalus, to evaluate the importance of several possible mechanisms for small population persistence: negative density dependence, vital rate buffering, demographic compensation, asynchrony in dynamics among sub-populations, and source–sink dynamics. These non-exclusive explanations for population persistence all have been shown to operate in some systems, but have rarely if ever been simultaneously examined for the same population or species. We hypothesized that asynchrony in dynamics and demographic compensation would be more powerful than the other three mechanisms. We found partial support for our hypothesis: density dependence, asynchrony among population segments, and source–sink patterns appear to be the most important mechanisms maintaining population viability in this species. Importantly, these processes all appear to operate strongly at very fine spatial scales for Yermo, allowing the only two, extremely small, populations to persist. We also found considerable differences in the results of our census and demographic analyses. In general, we estimated substantially greater chances of population survival from the census data than from the shorter-term demographic studies. In part, this difference is due to drier than average climate conditions during the years of the demographic work. These results emphasize that while demographic information is necessary to understand various components of population dynamics, longer term studies, even if much less detailed, can be more powerful in uncovering some mechanisms that may be critical in stabilizing population numbers, especially in variable environments.","author":[{"dropping-particle":"","family":"Dibner","given":"Reilly R.","non-dropping-particle":"","parse-names":false,"suffix":""},{"dropping-particle":"","family":"Peterson","given":"Megan L.","non-dropping-particle":"","parse-names":false,"suffix":""},{"dropping-particle":"","family":"Louthan","given":"Allison M.","non-dropping-particle":"","parse-names":false,"suffix":""},{"dropping-particle":"","family":"Doak","given":"Daniel F.","non-dropping-particle":"","parse-names":false,"suffix":""}],"container-title":"Ecological Monographs","id":"ITEM-2","issue":"2","issued":{"date-parts":[["2019"]]},"page":"1-16","title":"Multiple mechanisms confer stability to isolated populations of a rare endemic plant","type":"article-journal","volume":"89"},"uris":["http://www.mendeley.com/documents/?uuid=657bb168-36a6-49a5-9886-9859d9fb8c3c"]}],"mendeley":{"formattedCitation":"(Villellas et al. 2015, Dibner et al. 2019)","plainTextFormattedCitation":"(Villellas et al. 2015, Dibner et al. 2019)","previouslyFormattedCitation":"(Villellas et al. 2015, Dibner et al. 2019)"},"properties":{"noteIndex":0},"schema":"https://github.com/citation-style-language/schema/raw/master/csl-citation.json"}</w:instrText>
      </w:r>
      <w:r w:rsidR="00C86DB2" w:rsidRPr="00A018BD">
        <w:rPr>
          <w:rFonts w:eastAsia="HGSMinchoE"/>
          <w:color w:val="000000" w:themeColor="text1"/>
        </w:rPr>
        <w:fldChar w:fldCharType="separate"/>
      </w:r>
      <w:r w:rsidR="004026FE" w:rsidRPr="004026FE">
        <w:rPr>
          <w:rFonts w:eastAsia="HGSMinchoE"/>
          <w:noProof/>
          <w:color w:val="000000" w:themeColor="text1"/>
        </w:rPr>
        <w:t>(Villellas et al. 2015, Dibner et al. 2019)</w:t>
      </w:r>
      <w:r w:rsidR="00C86DB2" w:rsidRPr="00A018BD">
        <w:rPr>
          <w:rFonts w:eastAsia="HGSMinchoE"/>
          <w:color w:val="000000" w:themeColor="text1"/>
        </w:rPr>
        <w:fldChar w:fldCharType="end"/>
      </w:r>
      <w:r w:rsidR="001D6C46" w:rsidRPr="00A018BD">
        <w:rPr>
          <w:rFonts w:eastAsia="HGSMinchoE"/>
          <w:color w:val="000000" w:themeColor="text1"/>
        </w:rPr>
        <w:t xml:space="preserve">. For example, if soil moisture had a positive effect on growth but a negative effect on survival, </w:t>
      </w:r>
      <w:r w:rsidR="001D6C46" w:rsidRPr="00A018BD">
        <w:rPr>
          <w:rFonts w:eastAsia="HGSMinchoE"/>
          <w:color w:val="000000" w:themeColor="text1"/>
        </w:rPr>
        <w:lastRenderedPageBreak/>
        <w:t xml:space="preserve">this would be evidence for demographic compensation. </w:t>
      </w:r>
      <w:commentRangeStart w:id="45"/>
      <w:commentRangeStart w:id="46"/>
      <w:r w:rsidR="001D6C46" w:rsidRPr="00A018BD">
        <w:rPr>
          <w:rFonts w:eastAsia="HGSMinchoE"/>
          <w:color w:val="000000" w:themeColor="text1"/>
        </w:rPr>
        <w:t xml:space="preserve">For this correlation analysis </w:t>
      </w:r>
      <w:commentRangeEnd w:id="45"/>
      <w:r w:rsidR="00C472C5">
        <w:rPr>
          <w:rStyle w:val="CommentReference"/>
          <w:rFonts w:asciiTheme="minorHAnsi" w:eastAsiaTheme="minorHAnsi" w:hAnsiTheme="minorHAnsi" w:cstheme="minorBidi"/>
        </w:rPr>
        <w:commentReference w:id="45"/>
      </w:r>
      <w:commentRangeEnd w:id="46"/>
      <w:r w:rsidR="007C032F">
        <w:rPr>
          <w:rStyle w:val="CommentReference"/>
          <w:rFonts w:asciiTheme="minorHAnsi" w:eastAsiaTheme="minorHAnsi" w:hAnsiTheme="minorHAnsi" w:cstheme="minorBidi"/>
        </w:rPr>
        <w:commentReference w:id="46"/>
      </w:r>
      <w:r w:rsidR="001D6C46" w:rsidRPr="00A018BD">
        <w:rPr>
          <w:rFonts w:eastAsia="HGSMinchoE"/>
          <w:color w:val="000000" w:themeColor="text1"/>
        </w:rPr>
        <w:t xml:space="preserve">we used vital rate models </w:t>
      </w:r>
      <w:r w:rsidR="00691AC2" w:rsidRPr="00A018BD">
        <w:rPr>
          <w:rFonts w:eastAsia="HGSMinchoE"/>
          <w:color w:val="000000" w:themeColor="text1"/>
        </w:rPr>
        <w:t xml:space="preserve">that were fit using data from </w:t>
      </w:r>
      <w:r w:rsidR="008370FC" w:rsidRPr="00A018BD">
        <w:rPr>
          <w:rFonts w:eastAsia="HGSMinchoE"/>
          <w:color w:val="000000" w:themeColor="text1"/>
        </w:rPr>
        <w:t xml:space="preserve">each </w:t>
      </w:r>
      <w:r w:rsidR="00892E76" w:rsidRPr="00A018BD">
        <w:rPr>
          <w:rFonts w:eastAsia="HGSMinchoE"/>
          <w:color w:val="000000" w:themeColor="text1"/>
        </w:rPr>
        <w:t>subpopulation</w:t>
      </w:r>
      <w:r w:rsidR="00691AC2" w:rsidRPr="00A018BD">
        <w:rPr>
          <w:rFonts w:eastAsia="HGSMinchoE"/>
          <w:color w:val="000000" w:themeColor="text1"/>
        </w:rPr>
        <w:t xml:space="preserve"> and both transitions, and that included covariates for density dependence and all environmental covariates (</w:t>
      </w:r>
      <w:r w:rsidR="00F126C5" w:rsidRPr="00A018BD">
        <w:rPr>
          <w:rFonts w:eastAsia="HGSMinchoE"/>
          <w:color w:val="000000" w:themeColor="text1"/>
        </w:rPr>
        <w:t xml:space="preserve">vital rate models from IPMs </w:t>
      </w:r>
      <w:r w:rsidR="00F03FD4">
        <w:rPr>
          <w:rFonts w:eastAsia="HGSMinchoE"/>
          <w:color w:val="000000" w:themeColor="text1"/>
        </w:rPr>
        <w:t>“</w:t>
      </w:r>
      <w:r w:rsidR="00F126C5" w:rsidRPr="00A018BD">
        <w:rPr>
          <w:rFonts w:eastAsia="HGSMinchoE"/>
          <w:color w:val="000000" w:themeColor="text1"/>
        </w:rPr>
        <w:t>S</w:t>
      </w:r>
      <w:r w:rsidR="00F03FD4">
        <w:rPr>
          <w:rFonts w:eastAsia="HGSMinchoE"/>
          <w:color w:val="000000" w:themeColor="text1"/>
        </w:rPr>
        <w:t>”</w:t>
      </w:r>
      <w:r w:rsidR="00F126C5" w:rsidRPr="00A018BD">
        <w:rPr>
          <w:rFonts w:eastAsia="HGSMinchoE"/>
          <w:color w:val="000000" w:themeColor="text1"/>
        </w:rPr>
        <w:t>-</w:t>
      </w:r>
      <w:r w:rsidR="00F03FD4">
        <w:rPr>
          <w:rFonts w:eastAsia="HGSMinchoE"/>
          <w:color w:val="000000" w:themeColor="text1"/>
        </w:rPr>
        <w:t>“</w:t>
      </w:r>
      <w:r w:rsidR="00F126C5" w:rsidRPr="00A018BD">
        <w:rPr>
          <w:rFonts w:eastAsia="HGSMinchoE"/>
          <w:color w:val="000000" w:themeColor="text1"/>
        </w:rPr>
        <w:t>X</w:t>
      </w:r>
      <w:r w:rsidR="00F03FD4">
        <w:rPr>
          <w:rFonts w:eastAsia="HGSMinchoE"/>
          <w:color w:val="000000" w:themeColor="text1"/>
        </w:rPr>
        <w:t>”</w:t>
      </w:r>
      <w:r w:rsidR="00AA4DB5" w:rsidRPr="00A018BD">
        <w:rPr>
          <w:rFonts w:eastAsia="HGSMinchoE"/>
          <w:color w:val="000000" w:themeColor="text1"/>
        </w:rPr>
        <w:t xml:space="preserve">). </w:t>
      </w:r>
      <w:r w:rsidR="0041741A" w:rsidRPr="00A018BD">
        <w:rPr>
          <w:rFonts w:eastAsia="HGSMinchoE"/>
          <w:color w:val="000000" w:themeColor="text1"/>
        </w:rPr>
        <w:t xml:space="preserve">We tested the significance of negative correlations between environmental covariate coefficients using a randomization procedure similar to that used by Villellas et al. </w:t>
      </w:r>
      <w:r w:rsidR="0041741A" w:rsidRPr="00A018BD">
        <w:rPr>
          <w:rFonts w:eastAsia="HGSMinchoE"/>
          <w:color w:val="000000" w:themeColor="text1"/>
        </w:rPr>
        <w:fldChar w:fldCharType="begin" w:fldLock="1"/>
      </w:r>
      <w:r w:rsidR="004026FE">
        <w:rPr>
          <w:rFonts w:eastAsia="HGSMinchoE"/>
          <w:color w:val="000000" w:themeColor="text1"/>
        </w:rPr>
        <w:instrText>ADDIN CSL_CITATION {"citationItems":[{"id":"ITEM-1","itemData":{"DOI":"10.1111/ele.12505","ISSN":"14610248","abstract":"Most species are exposed to significant environmental gradients across their ranges, but vital rates (survival, growth, reproduction and recruitment) need not respond in the same direction to those gradients. Opposing vital rate trends across environments, a phenomenon that has been loosely called 'demographic compensation', may allow species to occupy larger geographical ranges and alter their responses to climate change. Yet the term has never been precisely defined, nor has its existence or strength been assessed for multiple species. Here, we provide a rigorous definition, and use it to develop a strong test for demographic compensation. By applying the test to data from 26 published, multi-population demographic studies of plants, we show that demographic compensation commonly occurs. We also investigate the mechanisms by which this phenomenon arises by assessing which demographic processes and life stages are most often involved. In addition, we quantify the effect of demographic compensation on variation in population growth rates across environmental gradients, a potentially important determinant of the size of a species' geographical range. Finally, we discuss the implications of demographic compensation for the responses of single populations and species' ranges to temporal environmental variation and to ongoing environmental trends, e.g. due to climate change.","author":[{"dropping-particle":"","family":"Villellas","given":"Jesús","non-dropping-particle":"","parse-names":false,"suffix":""},{"dropping-particle":"","family":"Doak","given":"Daniel F.","non-dropping-particle":"","parse-names":false,"suffix":""},{"dropping-particle":"","family":"García","given":"María B.","non-dropping-particle":"","parse-names":false,"suffix":""},{"dropping-particle":"","family":"Morris","given":"William F.","non-dropping-particle":"","parse-names":false,"suffix":""}],"container-title":"Ecology Letters","editor":[{"dropping-particle":"","family":"Hille Ris Lambers","given":"Janneke","non-dropping-particle":"","parse-names":false,"suffix":""}],"id":"ITEM-1","issue":"11","issued":{"date-parts":[["2015","11"]]},"page":"1139-1152","title":"Demographic compensation among populations: What is it, how does it arise and what are its implications?","type":"article-journal","volume":"18"},"uris":["http://www.mendeley.com/documents/?uuid=be9414d9-cd00-4b91-80d7-61996038ad79"]}],"mendeley":{"formattedCitation":"(Villellas et al. 2015)","manualFormatting":"(2015)","plainTextFormattedCitation":"(Villellas et al. 2015)","previouslyFormattedCitation":"(Villellas et al. 2015)"},"properties":{"noteIndex":0},"schema":"https://github.com/citation-style-language/schema/raw/master/csl-citation.json"}</w:instrText>
      </w:r>
      <w:r w:rsidR="0041741A" w:rsidRPr="00A018BD">
        <w:rPr>
          <w:rFonts w:eastAsia="HGSMinchoE"/>
          <w:color w:val="000000" w:themeColor="text1"/>
        </w:rPr>
        <w:fldChar w:fldCharType="separate"/>
      </w:r>
      <w:r w:rsidR="0041741A" w:rsidRPr="00A018BD">
        <w:rPr>
          <w:rFonts w:eastAsia="HGSMinchoE"/>
          <w:noProof/>
          <w:color w:val="000000" w:themeColor="text1"/>
        </w:rPr>
        <w:t>(2015)</w:t>
      </w:r>
      <w:r w:rsidR="0041741A" w:rsidRPr="00A018BD">
        <w:rPr>
          <w:rFonts w:eastAsia="HGSMinchoE"/>
          <w:color w:val="000000" w:themeColor="text1"/>
        </w:rPr>
        <w:fldChar w:fldCharType="end"/>
      </w:r>
      <w:r w:rsidR="0041741A" w:rsidRPr="00A018BD">
        <w:rPr>
          <w:rFonts w:eastAsia="HGSMinchoE"/>
          <w:color w:val="000000" w:themeColor="text1"/>
        </w:rPr>
        <w:t xml:space="preserve">, where we randomly </w:t>
      </w:r>
      <w:r w:rsidR="00A82857" w:rsidRPr="00A018BD">
        <w:rPr>
          <w:rFonts w:eastAsia="HGSMinchoE"/>
          <w:color w:val="000000" w:themeColor="text1"/>
        </w:rPr>
        <w:t xml:space="preserve">assigned an environmental covariate coefficient drawn from the observed distribution of values for that coefficient to each vital rate function, calculated a correlation matrix between those coefficients in each vital rate function, and counted the number of negative correlations in that matrix. This procedure was repeated 10,000 times to generate a null distribution of the expected number of negative correlations between environmental coefficients that would occur randomly. We compared the observed number of negative correlations between each environmental covariate coefficient to these </w:t>
      </w:r>
      <w:r w:rsidR="00E041C4" w:rsidRPr="00A018BD">
        <w:rPr>
          <w:rFonts w:eastAsia="HGSMinchoE"/>
          <w:color w:val="000000" w:themeColor="text1"/>
        </w:rPr>
        <w:t xml:space="preserve">expected distributions of random correlations to determine statistical significance. </w:t>
      </w:r>
      <w:r w:rsidR="00A02700" w:rsidRPr="00A018BD">
        <w:rPr>
          <w:rFonts w:eastAsia="HGSMinchoE"/>
          <w:color w:val="000000" w:themeColor="text1"/>
        </w:rPr>
        <w:t>We could not test for demographic compensation in discrete seedbank vital rate parameters</w:t>
      </w:r>
      <w:r w:rsidR="00321AC7" w:rsidRPr="00A018BD">
        <w:rPr>
          <w:rFonts w:eastAsia="HGSMinchoE"/>
          <w:color w:val="000000" w:themeColor="text1"/>
        </w:rPr>
        <w:t xml:space="preserve"> </w:t>
      </w:r>
      <w:r w:rsidR="00A02700" w:rsidRPr="00A018BD">
        <w:rPr>
          <w:rFonts w:eastAsia="HGSMinchoE"/>
          <w:color w:val="000000" w:themeColor="text1"/>
        </w:rPr>
        <w:t xml:space="preserve">because we did not know how they varied according to environmental conditions. </w:t>
      </w:r>
      <w:r w:rsidR="0045627E">
        <w:rPr>
          <w:rFonts w:eastAsia="HGSMinchoE"/>
          <w:color w:val="000000" w:themeColor="text1"/>
        </w:rPr>
        <w:t xml:space="preserve"> A significant negative correlation between environmental </w:t>
      </w:r>
      <w:r w:rsidR="008C7FD0">
        <w:rPr>
          <w:rFonts w:eastAsia="HGSMinchoE"/>
          <w:color w:val="000000" w:themeColor="text1"/>
        </w:rPr>
        <w:t xml:space="preserve">covariate </w:t>
      </w:r>
      <w:r w:rsidR="0045627E">
        <w:rPr>
          <w:rFonts w:eastAsia="HGSMinchoE"/>
          <w:color w:val="000000" w:themeColor="text1"/>
        </w:rPr>
        <w:t>coefficient</w:t>
      </w:r>
      <w:r w:rsidR="008C7FD0">
        <w:rPr>
          <w:rFonts w:eastAsia="HGSMinchoE"/>
          <w:color w:val="000000" w:themeColor="text1"/>
        </w:rPr>
        <w:t>s in different vital rate models would provide evidence for demographic compensation</w:t>
      </w:r>
      <w:r w:rsidR="00B35829">
        <w:rPr>
          <w:rFonts w:eastAsia="HGSMinchoE"/>
          <w:color w:val="000000" w:themeColor="text1"/>
        </w:rPr>
        <w:t xml:space="preserve"> (Fig. 1)</w:t>
      </w:r>
      <w:r w:rsidR="008C7FD0">
        <w:rPr>
          <w:rFonts w:eastAsia="HGSMinchoE"/>
          <w:color w:val="000000" w:themeColor="text1"/>
        </w:rPr>
        <w:t xml:space="preserve">. </w:t>
      </w:r>
    </w:p>
    <w:p w14:paraId="3789BF55" w14:textId="7CA43EDB" w:rsidR="00BB3449" w:rsidRPr="00C770D9" w:rsidRDefault="001A55D5" w:rsidP="00C378AF">
      <w:pPr>
        <w:pStyle w:val="NormalWeb"/>
        <w:spacing w:line="480" w:lineRule="auto"/>
        <w:rPr>
          <w:rFonts w:eastAsia="HGSMinchoE"/>
          <w:iCs/>
          <w:color w:val="000000" w:themeColor="text1"/>
        </w:rPr>
      </w:pPr>
      <w:commentRangeStart w:id="47"/>
      <w:commentRangeStart w:id="48"/>
      <w:r w:rsidRPr="00A018BD">
        <w:rPr>
          <w:rFonts w:eastAsia="HGSMinchoE"/>
          <w:i/>
          <w:iCs/>
          <w:color w:val="000000" w:themeColor="text1"/>
        </w:rPr>
        <w:t>Vital Rate Buffering</w:t>
      </w:r>
      <w:commentRangeEnd w:id="47"/>
      <w:r w:rsidR="009C2654">
        <w:rPr>
          <w:rStyle w:val="CommentReference"/>
          <w:rFonts w:asciiTheme="minorHAnsi" w:eastAsiaTheme="minorHAnsi" w:hAnsiTheme="minorHAnsi" w:cstheme="minorBidi"/>
        </w:rPr>
        <w:commentReference w:id="47"/>
      </w:r>
      <w:commentRangeEnd w:id="48"/>
      <w:r w:rsidR="005539DD">
        <w:rPr>
          <w:rStyle w:val="CommentReference"/>
          <w:rFonts w:asciiTheme="minorHAnsi" w:eastAsiaTheme="minorHAnsi" w:hAnsiTheme="minorHAnsi" w:cstheme="minorBidi"/>
        </w:rPr>
        <w:commentReference w:id="48"/>
      </w:r>
      <w:r w:rsidR="00C378AF" w:rsidRPr="00A018BD">
        <w:rPr>
          <w:rFonts w:eastAsia="HGSMinchoE"/>
          <w:i/>
          <w:iCs/>
          <w:color w:val="000000" w:themeColor="text1"/>
        </w:rPr>
        <w:t xml:space="preserve">: </w:t>
      </w:r>
      <w:r w:rsidR="00BB3449" w:rsidRPr="00A018BD">
        <w:rPr>
          <w:rFonts w:eastAsia="HGSMinchoE"/>
          <w:iCs/>
          <w:color w:val="000000" w:themeColor="text1"/>
        </w:rPr>
        <w:t xml:space="preserve">We tested for the presence of vital rate buffering in </w:t>
      </w:r>
      <w:r w:rsidR="00BB3449" w:rsidRPr="00A018BD">
        <w:rPr>
          <w:rFonts w:eastAsia="HGSMinchoE"/>
          <w:i/>
          <w:color w:val="000000" w:themeColor="text1"/>
        </w:rPr>
        <w:t>O. coloradensis</w:t>
      </w:r>
      <w:r w:rsidR="00BB3449" w:rsidRPr="00A018BD">
        <w:rPr>
          <w:rFonts w:eastAsia="HGSMinchoE"/>
          <w:iCs/>
          <w:color w:val="000000" w:themeColor="text1"/>
        </w:rPr>
        <w:t xml:space="preserve"> populations by comparing the </w:t>
      </w:r>
      <w:r w:rsidR="00D1713F">
        <w:rPr>
          <w:rFonts w:eastAsia="HGSMinchoE"/>
          <w:iCs/>
          <w:color w:val="000000" w:themeColor="text1"/>
        </w:rPr>
        <w:t>quartile coefficient of variation</w:t>
      </w:r>
      <w:r w:rsidR="00BB3449" w:rsidRPr="00A018BD">
        <w:rPr>
          <w:rFonts w:eastAsia="HGSMinchoE"/>
          <w:iCs/>
          <w:color w:val="000000" w:themeColor="text1"/>
        </w:rPr>
        <w:t xml:space="preserve"> of each vital rate parameter to </w:t>
      </w:r>
      <w:r w:rsidR="008C7FD0">
        <w:rPr>
          <w:rFonts w:eastAsia="HGSMinchoE"/>
          <w:iCs/>
          <w:color w:val="000000" w:themeColor="text1"/>
        </w:rPr>
        <w:t xml:space="preserve">the absolute value of </w:t>
      </w:r>
      <w:r w:rsidR="00BB3449" w:rsidRPr="00A018BD">
        <w:rPr>
          <w:rFonts w:eastAsia="HGSMinchoE"/>
          <w:iCs/>
          <w:color w:val="000000" w:themeColor="text1"/>
        </w:rPr>
        <w:t xml:space="preserve">its elasticity </w:t>
      </w:r>
      <w:r w:rsidR="00BB3449" w:rsidRPr="00A018BD">
        <w:rPr>
          <w:rFonts w:eastAsia="HGSMinchoE"/>
          <w:iCs/>
          <w:color w:val="000000" w:themeColor="text1"/>
        </w:rPr>
        <w:fldChar w:fldCharType="begin" w:fldLock="1"/>
      </w:r>
      <w:r w:rsidR="00C86DB2" w:rsidRPr="00A018BD">
        <w:rPr>
          <w:rFonts w:eastAsia="HGSMinchoE"/>
          <w:iCs/>
          <w:color w:val="000000" w:themeColor="text1"/>
        </w:rPr>
        <w:instrText>ADDIN CSL_CITATION {"citationItems":[{"id":"ITEM-1","itemData":{"abstract":"Variability in population growth rate is thought to have negative consequences for organism fitness. Theory for matrix population models predicts that variance in population growth rate should be the sum of the variance in each matrix entry times the squared sensitivity term for that matrix entry. I analyzed the stage-specific demography of 30 field populations from 17 published studies for pattern be- tween the variance of a demographic termand its contribution to population growth. There were no instances in which a matrix entry both was highly variable and had a large effect on population growth rate; instead, correlations between estimates of temporal variance in a term and contribution to population growth (sensitivity or elasticity) were overwhelm- ingly negative. In addition, survivorship or growth sensitivi- ties or elasticities always exceeded those of fecundity, implying that the former two terms always contributed more to popu- lation growth rate. These results suggest that variable life history stages tend to contribute relatively little to population growth rates because natural selection may alter life histories to minimize stages with both high sensitivity and high vari- ation.","author":[{"dropping-particle":"","family":"Pfister","given":"Catherine A","non-dropping-particle":"","parse-names":false,"suffix":""}],"container-title":"Proceedings of the National Academy of Sciences","id":"ITEM-1","issue":"January","issued":{"date-parts":[["1998"]]},"page":"213-218","title":"Patterns of variance in stage-structured populations : Evolutionary predictions and ecological implications","type":"article-journal","volume":"95"},"uris":["http://www.mendeley.com/documents/?uuid=452ce167-3dd0-42a7-be72-ca2d9710ab25"]},{"id":"ITEM-2","itemData":{"DOI":"10.1086/382550","ISSN":"00030147","PMID":"15122504","abstract":"Life-history theory predicts vital rates that on average make large contributions to the annual multiplication rate of a lineage should be highly buffered against environmental variability. This prediction has been tested by looking for a negative correlation between the sensitivities (or elasticities) of the elements in a projection matrix and their variances (or coefficients of variation). Here, we show by constructing random matrices that a spurious negative correlation exists between the sensitivities and variances, and between the elasticities and coefficients of variation, of matrix elements. This spurious correlation arises in part because size transition probabilities, which are bounded by 0 and 1, have a limit to their variability that often does not apply to matrix elements representing reproduction. We advocate an alternative analysis based on the underlying vital rates (not the matrix elements) that accounts for the inherent limit to the variability of zero-to-one vital rates, corrects for sampling variation, and tests for a declining upper limit to variability as a vital rate's fitness contribution increases. Applying this analysis to demographic data from five populations of the alpine cushion plant Silene acaulis, we provide evidence of stronger buffering in the vital rates that most influence fitness.","author":[{"dropping-particle":"","family":"Morris","given":"William F.","non-dropping-particle":"","parse-names":false,"suffix":""},{"dropping-particle":"","family":"Doak","given":"Daniel F.","non-dropping-particle":"","parse-names":false,"suffix":""}],"container-title":"American Naturalist","id":"ITEM-2","issue":"4","issued":{"date-parts":[["2004"]]},"page":"579-590","title":"Buffering of Life Histories against Environmental Stochasticity: Accounting for a Spurious Correlation between the Variabilities of Vital Rates and Their Contributions to Fitness","type":"article-journal","volume":"163"},"uris":["http://www.mendeley.com/documents/?uuid=35750ad5-7c63-46b8-b970-434f758404e2"]}],"mendeley":{"formattedCitation":"(Pfister 1998, Morris and Doak 2004)","plainTextFormattedCitation":"(Pfister 1998, Morris and Doak 2004)","previouslyFormattedCitation":"(Pfister 1998, Morris and Doak 2004)"},"properties":{"noteIndex":0},"schema":"https://github.com/citation-style-language/schema/raw/master/csl-citation.json"}</w:instrText>
      </w:r>
      <w:r w:rsidR="00BB3449" w:rsidRPr="00A018BD">
        <w:rPr>
          <w:rFonts w:eastAsia="HGSMinchoE"/>
          <w:iCs/>
          <w:color w:val="000000" w:themeColor="text1"/>
        </w:rPr>
        <w:fldChar w:fldCharType="separate"/>
      </w:r>
      <w:r w:rsidR="00BB3449" w:rsidRPr="00A018BD">
        <w:rPr>
          <w:rFonts w:eastAsia="HGSMinchoE"/>
          <w:iCs/>
          <w:noProof/>
          <w:color w:val="000000" w:themeColor="text1"/>
        </w:rPr>
        <w:t>(Pfister 1998, Morris and Doak 2004)</w:t>
      </w:r>
      <w:r w:rsidR="00BB3449" w:rsidRPr="00A018BD">
        <w:rPr>
          <w:rFonts w:eastAsia="HGSMinchoE"/>
          <w:iCs/>
          <w:color w:val="000000" w:themeColor="text1"/>
        </w:rPr>
        <w:fldChar w:fldCharType="end"/>
      </w:r>
      <w:r w:rsidR="00BB3449" w:rsidRPr="00A018BD">
        <w:rPr>
          <w:rFonts w:eastAsia="HGSMinchoE"/>
          <w:iCs/>
          <w:color w:val="000000" w:themeColor="text1"/>
        </w:rPr>
        <w:t>.</w:t>
      </w:r>
      <w:r w:rsidR="00321AC7" w:rsidRPr="00A018BD">
        <w:rPr>
          <w:rFonts w:eastAsia="HGSMinchoE"/>
          <w:iCs/>
          <w:color w:val="000000" w:themeColor="text1"/>
        </w:rPr>
        <w:t xml:space="preserve"> </w:t>
      </w:r>
      <w:r w:rsidR="00D1713F">
        <w:rPr>
          <w:rFonts w:eastAsia="HGSMinchoE"/>
          <w:iCs/>
          <w:color w:val="000000" w:themeColor="text1"/>
        </w:rPr>
        <w:t xml:space="preserve">The quartile coefficient of </w:t>
      </w:r>
      <w:r w:rsidR="00397D82">
        <w:rPr>
          <w:rFonts w:eastAsia="HGSMinchoE"/>
          <w:iCs/>
          <w:color w:val="000000" w:themeColor="text1"/>
        </w:rPr>
        <w:t>dispersion</w:t>
      </w:r>
      <w:r w:rsidR="00D1713F">
        <w:rPr>
          <w:rFonts w:eastAsia="HGSMinchoE"/>
          <w:iCs/>
          <w:color w:val="000000" w:themeColor="text1"/>
        </w:rPr>
        <w:t xml:space="preserve"> </w:t>
      </w:r>
      <w:r w:rsidR="00B70567">
        <w:rPr>
          <w:rFonts w:eastAsia="HGSMinchoE"/>
          <w:iCs/>
          <w:color w:val="000000" w:themeColor="text1"/>
        </w:rPr>
        <w:t>(QC</w:t>
      </w:r>
      <w:r w:rsidR="00397D82">
        <w:rPr>
          <w:rFonts w:eastAsia="HGSMinchoE"/>
          <w:iCs/>
          <w:color w:val="000000" w:themeColor="text1"/>
        </w:rPr>
        <w:t>D</w:t>
      </w:r>
      <w:r w:rsidR="00B70567">
        <w:rPr>
          <w:rFonts w:eastAsia="HGSMinchoE"/>
          <w:iCs/>
          <w:color w:val="000000" w:themeColor="text1"/>
        </w:rPr>
        <w:t xml:space="preserve">) </w:t>
      </w:r>
      <w:r w:rsidR="00D1713F">
        <w:rPr>
          <w:rFonts w:eastAsia="HGSMinchoE"/>
          <w:iCs/>
          <w:color w:val="000000" w:themeColor="text1"/>
        </w:rPr>
        <w:t xml:space="preserve">is a metric of relative dispersion that can be used in place of the coefficient of variation when </w:t>
      </w:r>
      <w:r w:rsidR="00B70567">
        <w:rPr>
          <w:rFonts w:eastAsia="HGSMinchoE"/>
          <w:iCs/>
          <w:color w:val="000000" w:themeColor="text1"/>
        </w:rPr>
        <w:t xml:space="preserve">the </w:t>
      </w:r>
      <w:r w:rsidR="009B6BB0">
        <w:rPr>
          <w:rFonts w:eastAsia="HGSMinchoE"/>
          <w:iCs/>
          <w:color w:val="000000" w:themeColor="text1"/>
        </w:rPr>
        <w:t xml:space="preserve">mean </w:t>
      </w:r>
      <w:r w:rsidR="00B70567">
        <w:rPr>
          <w:rFonts w:eastAsia="HGSMinchoE"/>
          <w:iCs/>
          <w:color w:val="000000" w:themeColor="text1"/>
        </w:rPr>
        <w:t>of values is negative</w:t>
      </w:r>
      <w:r w:rsidR="00E055FB">
        <w:rPr>
          <w:rFonts w:eastAsia="HGSMinchoE"/>
          <w:iCs/>
          <w:color w:val="000000" w:themeColor="text1"/>
        </w:rPr>
        <w:t xml:space="preserve"> </w:t>
      </w:r>
      <w:r w:rsidR="00C770D9">
        <w:rPr>
          <w:rFonts w:eastAsia="HGSMinchoE"/>
          <w:iCs/>
          <w:color w:val="000000" w:themeColor="text1"/>
        </w:rPr>
        <w:fldChar w:fldCharType="begin" w:fldLock="1"/>
      </w:r>
      <w:r w:rsidR="00C770D9">
        <w:rPr>
          <w:rFonts w:eastAsia="HGSMinchoE"/>
          <w:iCs/>
          <w:color w:val="000000" w:themeColor="text1"/>
        </w:rPr>
        <w:instrText>ADDIN CSL_CITATION {"citationItems":[{"id":"ITEM-1","itemData":{"DOI":"10.1016/j.csda.2005.05.007","ISSN":"01679473","abstract":"An approximate confidence interval is proposed for a robust measure of relative dispersion-the coefficient of quartile variation. The proposed method provides an alternative to interval estimates for other measures of relative dispersion. © 2005 Elsevier B.V. All rights reserved.","author":[{"dropping-particle":"","family":"Bonett","given":"Douglas G.","non-dropping-particle":"","parse-names":false,"suffix":""}],"container-title":"Computational Statistics and Data Analysis","id":"ITEM-1","issue":"11","issued":{"date-parts":[["2006"]]},"page":"2953-2957","title":"Confidence interval for a coefficient of quartile variation","type":"article-journal","volume":"50"},"uris":["http://www.mendeley.com/documents/?uuid=c98154fa-c936-45ec-b5f1-886b2d7c562f"]}],"mendeley":{"formattedCitation":"(Bonett 2006)","plainTextFormattedCitation":"(Bonett 2006)","previouslyFormattedCitation":"(Bonett 2006)"},"properties":{"noteIndex":0},"schema":"https://github.com/citation-style-language/schema/raw/master/csl-citation.json"}</w:instrText>
      </w:r>
      <w:r w:rsidR="00C770D9">
        <w:rPr>
          <w:rFonts w:eastAsia="HGSMinchoE"/>
          <w:iCs/>
          <w:color w:val="000000" w:themeColor="text1"/>
        </w:rPr>
        <w:fldChar w:fldCharType="separate"/>
      </w:r>
      <w:r w:rsidR="00C770D9" w:rsidRPr="00C770D9">
        <w:rPr>
          <w:rFonts w:eastAsia="HGSMinchoE"/>
          <w:iCs/>
          <w:noProof/>
          <w:color w:val="000000" w:themeColor="text1"/>
        </w:rPr>
        <w:t>(Bonett 2006)</w:t>
      </w:r>
      <w:r w:rsidR="00C770D9">
        <w:rPr>
          <w:rFonts w:eastAsia="HGSMinchoE"/>
          <w:iCs/>
          <w:color w:val="000000" w:themeColor="text1"/>
        </w:rPr>
        <w:fldChar w:fldCharType="end"/>
      </w:r>
      <w:r w:rsidR="00C770D9">
        <w:rPr>
          <w:rFonts w:eastAsia="HGSMinchoE"/>
          <w:iCs/>
          <w:color w:val="000000" w:themeColor="text1"/>
        </w:rPr>
        <w:t xml:space="preserve">. </w:t>
      </w:r>
      <w:r w:rsidR="00321AC7" w:rsidRPr="00A018BD">
        <w:rPr>
          <w:rFonts w:eastAsia="HGSMinchoE"/>
          <w:iCs/>
          <w:color w:val="000000" w:themeColor="text1"/>
        </w:rPr>
        <w:t xml:space="preserve">We used </w:t>
      </w:r>
      <w:r w:rsidR="00B70567">
        <w:rPr>
          <w:rFonts w:eastAsia="HGSMinchoE"/>
          <w:iCs/>
          <w:color w:val="000000" w:themeColor="text1"/>
        </w:rPr>
        <w:t>an</w:t>
      </w:r>
      <w:r w:rsidR="00321AC7" w:rsidRPr="00A018BD">
        <w:rPr>
          <w:rFonts w:eastAsia="HGSMinchoE"/>
          <w:iCs/>
          <w:color w:val="000000" w:themeColor="text1"/>
        </w:rPr>
        <w:t xml:space="preserve"> IPM that was fit across all subpopulations using data from both transitions</w:t>
      </w:r>
      <w:r w:rsidR="003756BD">
        <w:rPr>
          <w:rFonts w:eastAsia="HGSMinchoE"/>
          <w:iCs/>
          <w:color w:val="000000" w:themeColor="text1"/>
        </w:rPr>
        <w:t xml:space="preserve"> (Table 2: IPM “A”)</w:t>
      </w:r>
      <w:r w:rsidR="00321AC7" w:rsidRPr="00A018BD">
        <w:rPr>
          <w:rFonts w:eastAsia="HGSMinchoE"/>
          <w:iCs/>
          <w:color w:val="000000" w:themeColor="text1"/>
        </w:rPr>
        <w:t xml:space="preserve"> to calculate</w:t>
      </w:r>
      <w:r w:rsidR="006813DA" w:rsidRPr="00A018BD">
        <w:rPr>
          <w:rFonts w:eastAsia="HGSMinchoE"/>
          <w:iCs/>
          <w:color w:val="000000" w:themeColor="text1"/>
        </w:rPr>
        <w:t xml:space="preserve"> </w:t>
      </w:r>
      <w:r w:rsidR="00321AC7" w:rsidRPr="00A018BD">
        <w:rPr>
          <w:rFonts w:eastAsia="HGSMinchoE"/>
          <w:iCs/>
          <w:color w:val="000000" w:themeColor="text1"/>
        </w:rPr>
        <w:t xml:space="preserve">elasticity </w:t>
      </w:r>
      <w:r w:rsidR="00321AC7" w:rsidRPr="00A018BD">
        <w:rPr>
          <w:rFonts w:eastAsia="HGSMinchoE"/>
          <w:iCs/>
          <w:color w:val="000000" w:themeColor="text1"/>
        </w:rPr>
        <w:lastRenderedPageBreak/>
        <w:t>values for each</w:t>
      </w:r>
      <w:r w:rsidR="00125B29" w:rsidRPr="00A018BD">
        <w:rPr>
          <w:rFonts w:eastAsia="HGSMinchoE"/>
          <w:iCs/>
          <w:color w:val="000000" w:themeColor="text1"/>
        </w:rPr>
        <w:t xml:space="preserve"> discrete vital rate and each</w:t>
      </w:r>
      <w:r w:rsidR="00321AC7" w:rsidRPr="00A018BD">
        <w:rPr>
          <w:rFonts w:eastAsia="HGSMinchoE"/>
          <w:iCs/>
          <w:color w:val="000000" w:themeColor="text1"/>
        </w:rPr>
        <w:t xml:space="preserve"> parameter in each </w:t>
      </w:r>
      <w:r w:rsidR="006813DA" w:rsidRPr="00A018BD">
        <w:rPr>
          <w:rFonts w:eastAsia="HGSMinchoE"/>
          <w:iCs/>
          <w:color w:val="000000" w:themeColor="text1"/>
        </w:rPr>
        <w:t xml:space="preserve">continuous </w:t>
      </w:r>
      <w:r w:rsidR="00321AC7" w:rsidRPr="00A018BD">
        <w:rPr>
          <w:rFonts w:eastAsia="HGSMinchoE"/>
          <w:iCs/>
          <w:color w:val="000000" w:themeColor="text1"/>
        </w:rPr>
        <w:t xml:space="preserve">vital rate function </w:t>
      </w:r>
      <w:r w:rsidR="00FB718E" w:rsidRPr="00A018BD">
        <w:rPr>
          <w:rFonts w:eastAsia="HGSMinchoE"/>
          <w:iCs/>
          <w:color w:val="000000" w:themeColor="text1"/>
        </w:rPr>
        <w:fldChar w:fldCharType="begin" w:fldLock="1"/>
      </w:r>
      <w:r w:rsidR="00362E58" w:rsidRPr="00A018BD">
        <w:rPr>
          <w:rFonts w:eastAsia="HGSMinchoE"/>
          <w:iCs/>
          <w:color w:val="000000" w:themeColor="text1"/>
        </w:rPr>
        <w:instrText>ADDIN CSL_CITATION {"citationItems":[{"id":"ITEM-1","itemData":{"author":[{"dropping-particle":"","family":"Morris","given":"William F","non-dropping-particle":"","parse-names":false,"suffix":""},{"dropping-particle":"","family":"Doak","given":"Daniel F","non-dropping-particle":"","parse-names":false,"suffix":""}],"id":"ITEM-1","issued":{"date-parts":[["2002"]]},"publisher":"Sinauer Associates","publisher-place":"Sunderland, MA","title":"Quantitative Conservation Biology: Theory and Practice of Population Viability Analysis","type":"book"},"uris":["http://www.mendeley.com/documents/?uuid=8a36c328-f1fe-4c0b-98ec-acb1b0aec12d"]}],"mendeley":{"formattedCitation":"(Morris and Doak 2002)","plainTextFormattedCitation":"(Morris and Doak 2002)","previouslyFormattedCitation":"(Morris and Doak 2002)"},"properties":{"noteIndex":0},"schema":"https://github.com/citation-style-language/schema/raw/master/csl-citation.json"}</w:instrText>
      </w:r>
      <w:r w:rsidR="00FB718E" w:rsidRPr="00A018BD">
        <w:rPr>
          <w:rFonts w:eastAsia="HGSMinchoE"/>
          <w:iCs/>
          <w:color w:val="000000" w:themeColor="text1"/>
        </w:rPr>
        <w:fldChar w:fldCharType="separate"/>
      </w:r>
      <w:r w:rsidR="00FB718E" w:rsidRPr="00A018BD">
        <w:rPr>
          <w:rFonts w:eastAsia="HGSMinchoE"/>
          <w:iCs/>
          <w:noProof/>
          <w:color w:val="000000" w:themeColor="text1"/>
        </w:rPr>
        <w:t>(Morris and Doak 2002)</w:t>
      </w:r>
      <w:r w:rsidR="00FB718E" w:rsidRPr="00A018BD">
        <w:rPr>
          <w:rFonts w:eastAsia="HGSMinchoE"/>
          <w:iCs/>
          <w:color w:val="000000" w:themeColor="text1"/>
        </w:rPr>
        <w:fldChar w:fldCharType="end"/>
      </w:r>
      <w:r w:rsidR="00321AC7" w:rsidRPr="00A018BD">
        <w:rPr>
          <w:rFonts w:eastAsia="HGSMinchoE"/>
          <w:iCs/>
          <w:color w:val="000000" w:themeColor="text1"/>
        </w:rPr>
        <w:t>.</w:t>
      </w:r>
      <w:r w:rsidR="00FB718E" w:rsidRPr="00A018BD">
        <w:rPr>
          <w:rFonts w:eastAsia="HGSMinchoE"/>
          <w:iCs/>
          <w:color w:val="000000" w:themeColor="text1"/>
        </w:rPr>
        <w:t xml:space="preserve"> We calculated the </w:t>
      </w:r>
      <w:r w:rsidR="00B70567">
        <w:rPr>
          <w:rFonts w:eastAsia="HGSMinchoE"/>
          <w:iCs/>
          <w:color w:val="000000" w:themeColor="text1"/>
        </w:rPr>
        <w:t>Q</w:t>
      </w:r>
      <w:r w:rsidR="00FB718E" w:rsidRPr="00A018BD">
        <w:rPr>
          <w:rFonts w:eastAsia="HGSMinchoE"/>
          <w:iCs/>
          <w:color w:val="000000" w:themeColor="text1"/>
        </w:rPr>
        <w:t>C</w:t>
      </w:r>
      <w:r w:rsidR="00397D82">
        <w:rPr>
          <w:rFonts w:eastAsia="HGSMinchoE"/>
          <w:iCs/>
          <w:color w:val="000000" w:themeColor="text1"/>
        </w:rPr>
        <w:t>D</w:t>
      </w:r>
      <w:r w:rsidR="00FB718E" w:rsidRPr="00A018BD">
        <w:rPr>
          <w:rFonts w:eastAsia="HGSMinchoE"/>
          <w:iCs/>
          <w:color w:val="000000" w:themeColor="text1"/>
        </w:rPr>
        <w:t xml:space="preserve"> for each vital rate function parameter using the equation </w:t>
      </w:r>
      <w:r w:rsidR="00FB718E" w:rsidRPr="00A018BD">
        <w:rPr>
          <w:rFonts w:ascii="Calibri" w:eastAsia="HGSMinchoE" w:hAnsi="Calibri" w:cs="Calibri"/>
          <w:iCs/>
          <w:color w:val="000000" w:themeColor="text1"/>
        </w:rPr>
        <w:t>﻿</w:t>
      </w:r>
      <w:r w:rsidR="00B70567">
        <w:rPr>
          <w:rFonts w:ascii="Calibri" w:eastAsia="HGSMinchoE" w:hAnsi="Calibri" w:cs="Calibri"/>
          <w:iCs/>
          <w:color w:val="000000" w:themeColor="text1"/>
        </w:rPr>
        <w:t>Q</w:t>
      </w:r>
      <w:r w:rsidR="00FB718E" w:rsidRPr="00A018BD">
        <w:rPr>
          <w:rFonts w:eastAsia="HGSMinchoE"/>
          <w:iCs/>
          <w:color w:val="000000" w:themeColor="text1"/>
        </w:rPr>
        <w:t>C</w:t>
      </w:r>
      <w:r w:rsidR="00397D82">
        <w:rPr>
          <w:rFonts w:eastAsia="HGSMinchoE"/>
          <w:iCs/>
          <w:color w:val="000000" w:themeColor="text1"/>
        </w:rPr>
        <w:t>D</w:t>
      </w:r>
      <w:r w:rsidR="006813DA" w:rsidRPr="00A018BD">
        <w:rPr>
          <w:rFonts w:eastAsia="HGSMinchoE"/>
          <w:iCs/>
          <w:color w:val="000000" w:themeColor="text1"/>
        </w:rPr>
        <w:t xml:space="preserve"> = </w:t>
      </w:r>
      <w:r w:rsidR="00B70567">
        <w:rPr>
          <w:rFonts w:eastAsia="HGSMinchoE"/>
          <w:iCs/>
          <w:color w:val="000000" w:themeColor="text1"/>
        </w:rPr>
        <w:t xml:space="preserve">(Q3-Q1)/(Q3+Q1), where Q3 and Q1 are the third and first quartiles of the observed values, respectively. </w:t>
      </w:r>
      <w:r w:rsidR="006813DA" w:rsidRPr="00A018BD">
        <w:rPr>
          <w:rFonts w:eastAsia="MS Gothic"/>
          <w:color w:val="000000" w:themeColor="text1"/>
        </w:rPr>
        <w:t>The</w:t>
      </w:r>
      <w:r w:rsidR="00B32A1E" w:rsidRPr="00A018BD">
        <w:rPr>
          <w:rFonts w:eastAsia="MS Gothic"/>
          <w:color w:val="000000" w:themeColor="text1"/>
        </w:rPr>
        <w:t>se</w:t>
      </w:r>
      <w:r w:rsidR="006813DA" w:rsidRPr="00A018BD">
        <w:rPr>
          <w:rFonts w:eastAsia="MS Gothic"/>
          <w:color w:val="000000" w:themeColor="text1"/>
        </w:rPr>
        <w:t xml:space="preserve"> “observed values” </w:t>
      </w:r>
      <w:r w:rsidR="00B32A1E" w:rsidRPr="00A018BD">
        <w:rPr>
          <w:rFonts w:eastAsia="MS Gothic"/>
          <w:color w:val="000000" w:themeColor="text1"/>
        </w:rPr>
        <w:t xml:space="preserve">were </w:t>
      </w:r>
      <w:r w:rsidR="00794336" w:rsidRPr="00A018BD">
        <w:rPr>
          <w:rFonts w:eastAsia="MS Gothic"/>
          <w:color w:val="000000" w:themeColor="text1"/>
        </w:rPr>
        <w:t xml:space="preserve">12 </w:t>
      </w:r>
      <w:r w:rsidR="00B32A1E" w:rsidRPr="00A018BD">
        <w:rPr>
          <w:rFonts w:eastAsia="MS Gothic"/>
          <w:color w:val="000000" w:themeColor="text1"/>
        </w:rPr>
        <w:t>parameter estimates</w:t>
      </w:r>
      <w:r w:rsidR="00794336" w:rsidRPr="00A018BD">
        <w:rPr>
          <w:rFonts w:eastAsia="MS Gothic"/>
          <w:color w:val="000000" w:themeColor="text1"/>
        </w:rPr>
        <w:t xml:space="preserve"> for each vital rate parameter which were taken</w:t>
      </w:r>
      <w:r w:rsidR="00B32A1E" w:rsidRPr="00A018BD">
        <w:rPr>
          <w:rFonts w:eastAsia="MS Gothic"/>
          <w:color w:val="000000" w:themeColor="text1"/>
        </w:rPr>
        <w:t xml:space="preserve"> from the vital rate functions that were fit uniquely for each subpopulation and each transition</w:t>
      </w:r>
      <w:r w:rsidR="00F42102" w:rsidRPr="00A018BD">
        <w:rPr>
          <w:rFonts w:eastAsia="MS Gothic"/>
          <w:color w:val="000000" w:themeColor="text1"/>
        </w:rPr>
        <w:t xml:space="preserve"> (</w:t>
      </w:r>
      <w:r w:rsidR="003756BD">
        <w:rPr>
          <w:rFonts w:eastAsia="MS Gothic"/>
          <w:color w:val="000000" w:themeColor="text1"/>
        </w:rPr>
        <w:t xml:space="preserve">Table 2: </w:t>
      </w:r>
      <w:r w:rsidR="00F42102" w:rsidRPr="00A018BD">
        <w:rPr>
          <w:rFonts w:eastAsia="MS Gothic"/>
          <w:color w:val="000000" w:themeColor="text1"/>
        </w:rPr>
        <w:t xml:space="preserve">IPMs </w:t>
      </w:r>
      <w:r w:rsidR="003756BD">
        <w:rPr>
          <w:rFonts w:eastAsia="MS Gothic"/>
          <w:color w:val="000000" w:themeColor="text1"/>
        </w:rPr>
        <w:t>“</w:t>
      </w:r>
      <w:r w:rsidR="00D9769E" w:rsidRPr="00A018BD">
        <w:rPr>
          <w:rFonts w:eastAsia="HGSMinchoE"/>
          <w:color w:val="000000" w:themeColor="text1"/>
        </w:rPr>
        <w:t>CC</w:t>
      </w:r>
      <w:r w:rsidR="003756BD">
        <w:rPr>
          <w:rFonts w:eastAsia="HGSMinchoE"/>
          <w:color w:val="000000" w:themeColor="text1"/>
        </w:rPr>
        <w:t>”</w:t>
      </w:r>
      <w:r w:rsidR="00D9769E" w:rsidRPr="00A018BD">
        <w:rPr>
          <w:rFonts w:eastAsia="HGSMinchoE"/>
          <w:color w:val="000000" w:themeColor="text1"/>
        </w:rPr>
        <w:t>-</w:t>
      </w:r>
      <w:r w:rsidR="003756BD">
        <w:rPr>
          <w:rFonts w:eastAsia="HGSMinchoE"/>
          <w:color w:val="000000" w:themeColor="text1"/>
        </w:rPr>
        <w:t>“</w:t>
      </w:r>
      <w:r w:rsidR="00D9769E" w:rsidRPr="00A018BD">
        <w:rPr>
          <w:rFonts w:eastAsia="HGSMinchoE"/>
          <w:color w:val="000000" w:themeColor="text1"/>
        </w:rPr>
        <w:t>NN</w:t>
      </w:r>
      <w:r w:rsidR="003756BD">
        <w:rPr>
          <w:rFonts w:eastAsia="HGSMinchoE"/>
          <w:color w:val="000000" w:themeColor="text1"/>
        </w:rPr>
        <w:t>”</w:t>
      </w:r>
      <w:r w:rsidR="00F42102" w:rsidRPr="00A018BD">
        <w:rPr>
          <w:rFonts w:eastAsia="HGSMinchoE"/>
          <w:color w:val="000000" w:themeColor="text1"/>
        </w:rPr>
        <w:t>)</w:t>
      </w:r>
      <w:r w:rsidR="00B32A1E" w:rsidRPr="00A018BD">
        <w:rPr>
          <w:rFonts w:eastAsia="MS Gothic"/>
          <w:color w:val="000000" w:themeColor="text1"/>
        </w:rPr>
        <w:t>.</w:t>
      </w:r>
      <w:r w:rsidR="00794336" w:rsidRPr="00A018BD">
        <w:rPr>
          <w:rFonts w:eastAsia="MS Gothic"/>
          <w:color w:val="000000" w:themeColor="text1"/>
        </w:rPr>
        <w:t xml:space="preserve"> </w:t>
      </w:r>
      <w:r w:rsidR="00463729" w:rsidRPr="00A018BD">
        <w:rPr>
          <w:rFonts w:eastAsia="MS Gothic"/>
          <w:color w:val="000000" w:themeColor="text1"/>
        </w:rPr>
        <w:t xml:space="preserve">Because we did not have site-level information about discrete seedbank vital rates, we calculated </w:t>
      </w:r>
      <w:r w:rsidR="005F1180">
        <w:rPr>
          <w:rFonts w:eastAsia="MS Gothic"/>
          <w:color w:val="000000" w:themeColor="text1"/>
        </w:rPr>
        <w:t>Q</w:t>
      </w:r>
      <w:r w:rsidR="00463729" w:rsidRPr="00A018BD">
        <w:rPr>
          <w:rFonts w:eastAsia="MS Gothic"/>
          <w:color w:val="000000" w:themeColor="text1"/>
        </w:rPr>
        <w:t>C</w:t>
      </w:r>
      <w:r w:rsidR="00397D82">
        <w:rPr>
          <w:rFonts w:eastAsia="MS Gothic"/>
          <w:color w:val="000000" w:themeColor="text1"/>
        </w:rPr>
        <w:t>D</w:t>
      </w:r>
      <w:r w:rsidR="00463729" w:rsidRPr="00A018BD">
        <w:rPr>
          <w:rFonts w:eastAsia="MS Gothic"/>
          <w:color w:val="000000" w:themeColor="text1"/>
        </w:rPr>
        <w:t xml:space="preserve"> </w:t>
      </w:r>
      <w:r w:rsidR="005F1180">
        <w:rPr>
          <w:rFonts w:eastAsia="MS Gothic"/>
          <w:color w:val="000000" w:themeColor="text1"/>
        </w:rPr>
        <w:t>for these parameters based on the maximum possible variability in each rate.</w:t>
      </w:r>
      <w:r w:rsidR="00463729" w:rsidRPr="00A018BD">
        <w:rPr>
          <w:rFonts w:eastAsia="MS Gothic"/>
          <w:color w:val="000000" w:themeColor="text1"/>
        </w:rPr>
        <w:t xml:space="preserve"> </w:t>
      </w:r>
      <w:r w:rsidR="005F1180">
        <w:rPr>
          <w:rFonts w:eastAsia="MS Gothic"/>
          <w:color w:val="000000" w:themeColor="text1"/>
        </w:rPr>
        <w:t xml:space="preserve">Seed survival, germination rate, and viability rate are all probabilities </w:t>
      </w:r>
      <w:r w:rsidR="0030798C" w:rsidRPr="00A018BD">
        <w:rPr>
          <w:rFonts w:eastAsia="MS Gothic"/>
          <w:color w:val="000000" w:themeColor="text1"/>
        </w:rPr>
        <w:t xml:space="preserve">bounded by 0 and 1, </w:t>
      </w:r>
      <w:r w:rsidR="005F1180">
        <w:rPr>
          <w:rFonts w:eastAsia="MS Gothic"/>
          <w:color w:val="000000" w:themeColor="text1"/>
        </w:rPr>
        <w:t>so we c</w:t>
      </w:r>
      <w:r w:rsidR="00F87744">
        <w:rPr>
          <w:rFonts w:eastAsia="MS Gothic"/>
          <w:color w:val="000000" w:themeColor="text1"/>
        </w:rPr>
        <w:t>alculated Q</w:t>
      </w:r>
      <w:r w:rsidR="00397D82">
        <w:rPr>
          <w:rFonts w:eastAsia="MS Gothic"/>
          <w:color w:val="000000" w:themeColor="text1"/>
        </w:rPr>
        <w:t>CD</w:t>
      </w:r>
      <w:r w:rsidR="00F87744">
        <w:rPr>
          <w:rFonts w:eastAsia="MS Gothic"/>
          <w:color w:val="000000" w:themeColor="text1"/>
        </w:rPr>
        <w:t xml:space="preserve"> using Q1 and Q3 values from a uniform distribution bounded by 0 and 1. </w:t>
      </w:r>
      <w:r w:rsidR="00E739D5" w:rsidRPr="00A018BD">
        <w:rPr>
          <w:rFonts w:eastAsia="MS Gothic"/>
          <w:color w:val="000000" w:themeColor="text1"/>
        </w:rPr>
        <w:t xml:space="preserve">We </w:t>
      </w:r>
      <w:r w:rsidR="002B6FE5" w:rsidRPr="00A018BD">
        <w:rPr>
          <w:rFonts w:eastAsia="MS Gothic"/>
          <w:color w:val="000000" w:themeColor="text1"/>
        </w:rPr>
        <w:t xml:space="preserve">then evaluated the </w:t>
      </w:r>
      <w:r w:rsidR="00E739D5" w:rsidRPr="00A018BD">
        <w:rPr>
          <w:rFonts w:eastAsia="MS Gothic"/>
          <w:color w:val="000000" w:themeColor="text1"/>
        </w:rPr>
        <w:t xml:space="preserve">correlation between </w:t>
      </w:r>
      <w:r w:rsidR="00B70567">
        <w:rPr>
          <w:rFonts w:eastAsia="MS Gothic"/>
          <w:color w:val="000000" w:themeColor="text1"/>
        </w:rPr>
        <w:t>Q</w:t>
      </w:r>
      <w:r w:rsidR="00E739D5" w:rsidRPr="00A018BD">
        <w:rPr>
          <w:rFonts w:eastAsia="MS Gothic"/>
          <w:color w:val="000000" w:themeColor="text1"/>
        </w:rPr>
        <w:t>C</w:t>
      </w:r>
      <w:r w:rsidR="00397D82">
        <w:rPr>
          <w:rFonts w:eastAsia="MS Gothic"/>
          <w:color w:val="000000" w:themeColor="text1"/>
        </w:rPr>
        <w:t>D</w:t>
      </w:r>
      <w:r w:rsidR="00E739D5" w:rsidRPr="00A018BD">
        <w:rPr>
          <w:rFonts w:eastAsia="MS Gothic"/>
          <w:color w:val="000000" w:themeColor="text1"/>
        </w:rPr>
        <w:t xml:space="preserve"> and</w:t>
      </w:r>
      <w:r w:rsidR="00EA05E0">
        <w:rPr>
          <w:rFonts w:eastAsia="MS Gothic"/>
          <w:color w:val="000000" w:themeColor="text1"/>
        </w:rPr>
        <w:t xml:space="preserve"> the absolute value of </w:t>
      </w:r>
      <w:r w:rsidR="00E739D5" w:rsidRPr="00A018BD">
        <w:rPr>
          <w:rFonts w:eastAsia="MS Gothic"/>
          <w:color w:val="000000" w:themeColor="text1"/>
        </w:rPr>
        <w:t>elasticity</w:t>
      </w:r>
      <w:r w:rsidR="002B6FE5" w:rsidRPr="00A018BD">
        <w:rPr>
          <w:rFonts w:eastAsia="MS Gothic"/>
          <w:color w:val="000000" w:themeColor="text1"/>
        </w:rPr>
        <w:t xml:space="preserve"> </w:t>
      </w:r>
      <w:r w:rsidR="00EA05E0">
        <w:rPr>
          <w:rFonts w:eastAsia="MS Gothic"/>
          <w:color w:val="000000" w:themeColor="text1"/>
        </w:rPr>
        <w:t xml:space="preserve">for all </w:t>
      </w:r>
      <w:r w:rsidR="00E739D5" w:rsidRPr="00A018BD">
        <w:rPr>
          <w:rFonts w:eastAsia="MS Gothic"/>
          <w:color w:val="000000" w:themeColor="text1"/>
        </w:rPr>
        <w:t>vital rate parameter</w:t>
      </w:r>
      <w:r w:rsidR="002B6FE5" w:rsidRPr="00A018BD">
        <w:rPr>
          <w:rFonts w:eastAsia="MS Gothic"/>
          <w:color w:val="000000" w:themeColor="text1"/>
        </w:rPr>
        <w:t>s</w:t>
      </w:r>
      <w:r w:rsidR="00362E58" w:rsidRPr="00A018BD">
        <w:rPr>
          <w:rFonts w:eastAsia="MS Gothic"/>
          <w:color w:val="000000" w:themeColor="text1"/>
        </w:rPr>
        <w:t xml:space="preserve"> </w:t>
      </w:r>
      <w:r w:rsidR="00362E58" w:rsidRPr="00A018BD">
        <w:rPr>
          <w:rFonts w:eastAsia="MS Gothic"/>
          <w:color w:val="000000" w:themeColor="text1"/>
        </w:rPr>
        <w:fldChar w:fldCharType="begin" w:fldLock="1"/>
      </w:r>
      <w:r w:rsidR="00887903" w:rsidRPr="00A018BD">
        <w:rPr>
          <w:rFonts w:eastAsia="MS Gothic"/>
          <w:color w:val="000000" w:themeColor="text1"/>
        </w:rPr>
        <w:instrText>ADDIN CSL_CITATION {"citationItems":[{"id":"ITEM-1","itemData":{"abstract":"Variability in population growth rate is thought to have negative consequences for organism fitness. Theory for matrix population models predicts that variance in population growth rate should be the sum of the variance in each matrix entry times the squared sensitivity term for that matrix entry. I analyzed the stage-specific demography of 30 field populations from 17 published studies for pattern be- tween the variance of a demographic termand its contribution to population growth. There were no instances in which a matrix entry both was highly variable and had a large effect on population growth rate; instead, correlations between estimates of temporal variance in a term and contribution to population growth (sensitivity or elasticity) were overwhelm- ingly negative. In addition, survivorship or growth sensitivi- ties or elasticities always exceeded those of fecundity, implying that the former two terms always contributed more to popu- lation growth rate. These results suggest that variable life history stages tend to contribute relatively little to population growth rates because natural selection may alter life histories to minimize stages with both high sensitivity and high vari- ation.","author":[{"dropping-particle":"","family":"Pfister","given":"Catherine A","non-dropping-particle":"","parse-names":false,"suffix":""}],"container-title":"Proceedings of the National Academy of Sciences","id":"ITEM-1","issue":"January","issued":{"date-parts":[["1998"]]},"page":"213-218","title":"Patterns of variance in stage-structured populations : Evolutionary predictions and ecological implications","type":"article-journal","volume":"95"},"uris":["http://www.mendeley.com/documents/?uuid=452ce167-3dd0-42a7-be72-ca2d9710ab25"]}],"mendeley":{"formattedCitation":"(Pfister 1998)","plainTextFormattedCitation":"(Pfister 1998)","previouslyFormattedCitation":"(Pfister 1998)"},"properties":{"noteIndex":0},"schema":"https://github.com/citation-style-language/schema/raw/master/csl-citation.json"}</w:instrText>
      </w:r>
      <w:r w:rsidR="00362E58" w:rsidRPr="00A018BD">
        <w:rPr>
          <w:rFonts w:eastAsia="MS Gothic"/>
          <w:color w:val="000000" w:themeColor="text1"/>
        </w:rPr>
        <w:fldChar w:fldCharType="separate"/>
      </w:r>
      <w:r w:rsidR="00362E58" w:rsidRPr="00A018BD">
        <w:rPr>
          <w:rFonts w:eastAsia="MS Gothic"/>
          <w:noProof/>
          <w:color w:val="000000" w:themeColor="text1"/>
        </w:rPr>
        <w:t>(Pfister 1998)</w:t>
      </w:r>
      <w:r w:rsidR="00362E58" w:rsidRPr="00A018BD">
        <w:rPr>
          <w:rFonts w:eastAsia="MS Gothic"/>
          <w:color w:val="000000" w:themeColor="text1"/>
        </w:rPr>
        <w:fldChar w:fldCharType="end"/>
      </w:r>
      <w:r w:rsidR="00E739D5" w:rsidRPr="00A018BD">
        <w:rPr>
          <w:rFonts w:eastAsia="MS Gothic"/>
          <w:color w:val="000000" w:themeColor="text1"/>
        </w:rPr>
        <w:t xml:space="preserve">. A significant negative correlation </w:t>
      </w:r>
      <w:r w:rsidR="00A33A59">
        <w:rPr>
          <w:rFonts w:eastAsia="MS Gothic"/>
          <w:color w:val="000000" w:themeColor="text1"/>
        </w:rPr>
        <w:t xml:space="preserve">would </w:t>
      </w:r>
      <w:r w:rsidR="00E739D5" w:rsidRPr="00A018BD">
        <w:rPr>
          <w:rFonts w:eastAsia="MS Gothic"/>
          <w:color w:val="000000" w:themeColor="text1"/>
        </w:rPr>
        <w:t xml:space="preserve">indicate </w:t>
      </w:r>
      <w:r w:rsidR="00362E58" w:rsidRPr="00A018BD">
        <w:rPr>
          <w:rFonts w:eastAsia="MS Gothic"/>
          <w:color w:val="000000" w:themeColor="text1"/>
        </w:rPr>
        <w:t>that vital</w:t>
      </w:r>
      <w:r w:rsidR="00E739D5" w:rsidRPr="00A018BD">
        <w:rPr>
          <w:rFonts w:eastAsia="MS Gothic"/>
          <w:color w:val="000000" w:themeColor="text1"/>
        </w:rPr>
        <w:t xml:space="preserve"> rate buffering</w:t>
      </w:r>
      <w:r w:rsidR="00362E58" w:rsidRPr="00A018BD">
        <w:rPr>
          <w:rFonts w:eastAsia="MS Gothic"/>
          <w:color w:val="000000" w:themeColor="text1"/>
        </w:rPr>
        <w:t xml:space="preserve"> was present</w:t>
      </w:r>
      <w:r w:rsidR="00B35829">
        <w:rPr>
          <w:rFonts w:eastAsia="MS Gothic"/>
          <w:color w:val="000000" w:themeColor="text1"/>
        </w:rPr>
        <w:t xml:space="preserve"> (Fig. 1)</w:t>
      </w:r>
      <w:r w:rsidR="00362E58" w:rsidRPr="00A018BD">
        <w:rPr>
          <w:rFonts w:eastAsia="MS Gothic"/>
          <w:color w:val="000000" w:themeColor="text1"/>
        </w:rPr>
        <w:t xml:space="preserve">. </w:t>
      </w:r>
    </w:p>
    <w:p w14:paraId="68A092BC" w14:textId="174D1BCC" w:rsidR="002C3602" w:rsidRPr="00C770D9" w:rsidRDefault="001A55D5" w:rsidP="00EE7026">
      <w:pPr>
        <w:pStyle w:val="NormalWeb"/>
        <w:spacing w:line="480" w:lineRule="auto"/>
        <w:rPr>
          <w:rFonts w:eastAsia="HGSMinchoE"/>
          <w:color w:val="000000" w:themeColor="text1"/>
        </w:rPr>
      </w:pPr>
      <w:r w:rsidRPr="00A018BD">
        <w:rPr>
          <w:rFonts w:eastAsia="HGSMinchoE"/>
          <w:i/>
          <w:iCs/>
          <w:color w:val="000000" w:themeColor="text1"/>
        </w:rPr>
        <w:t>Asynchronous Responses</w:t>
      </w:r>
      <w:r w:rsidR="002C3602" w:rsidRPr="00A018BD">
        <w:rPr>
          <w:rFonts w:eastAsia="HGSMinchoE"/>
          <w:i/>
          <w:iCs/>
          <w:color w:val="000000" w:themeColor="text1"/>
        </w:rPr>
        <w:t xml:space="preserve"> and Source-Sink Dynamics</w:t>
      </w:r>
      <w:r w:rsidR="00C378AF" w:rsidRPr="00A018BD">
        <w:rPr>
          <w:rFonts w:eastAsia="HGSMinchoE"/>
          <w:i/>
          <w:iCs/>
          <w:color w:val="000000" w:themeColor="text1"/>
        </w:rPr>
        <w:t xml:space="preserve">: </w:t>
      </w:r>
      <w:del w:id="49" w:author="Alice Elizabeth Stears" w:date="2022-04-18T17:49:00Z">
        <w:r w:rsidR="002C3602" w:rsidRPr="00A018BD" w:rsidDel="005539DD">
          <w:rPr>
            <w:rFonts w:eastAsia="HGSMinchoE"/>
            <w:color w:val="000000" w:themeColor="text1"/>
          </w:rPr>
          <w:delText xml:space="preserve">We conducted two tests </w:delText>
        </w:r>
      </w:del>
      <w:r w:rsidR="002C3602" w:rsidRPr="00A018BD">
        <w:rPr>
          <w:rFonts w:eastAsia="HGSMinchoE"/>
          <w:color w:val="000000" w:themeColor="text1"/>
        </w:rPr>
        <w:t xml:space="preserve">to determine whether </w:t>
      </w:r>
      <w:r w:rsidR="002C3602" w:rsidRPr="00A018BD">
        <w:rPr>
          <w:rFonts w:eastAsia="HGSMinchoE"/>
          <w:i/>
          <w:iCs/>
          <w:color w:val="000000" w:themeColor="text1"/>
        </w:rPr>
        <w:t>O. coloradensis</w:t>
      </w:r>
      <w:r w:rsidR="002C3602" w:rsidRPr="00A018BD">
        <w:rPr>
          <w:rFonts w:eastAsia="HGSMinchoE"/>
          <w:color w:val="000000" w:themeColor="text1"/>
        </w:rPr>
        <w:t xml:space="preserve"> subpopulations showed asynchronous responses to environmental variation. </w:t>
      </w:r>
      <w:commentRangeStart w:id="50"/>
      <w:r w:rsidR="002C3602" w:rsidRPr="00A018BD">
        <w:rPr>
          <w:rFonts w:eastAsia="HGSMinchoE"/>
          <w:color w:val="000000" w:themeColor="text1"/>
        </w:rPr>
        <w:t>First,</w:t>
      </w:r>
      <w:commentRangeEnd w:id="50"/>
      <w:r w:rsidR="00560825">
        <w:rPr>
          <w:rStyle w:val="CommentReference"/>
          <w:rFonts w:asciiTheme="minorHAnsi" w:eastAsiaTheme="minorHAnsi" w:hAnsiTheme="minorHAnsi" w:cstheme="minorBidi"/>
        </w:rPr>
        <w:commentReference w:id="50"/>
      </w:r>
      <w:r w:rsidR="002C3602" w:rsidRPr="00A018BD">
        <w:rPr>
          <w:rFonts w:eastAsia="HGSMinchoE"/>
          <w:color w:val="000000" w:themeColor="text1"/>
        </w:rPr>
        <w:t xml:space="preserve"> we made </w:t>
      </w:r>
      <w:r w:rsidR="00587C4D" w:rsidRPr="00A018BD">
        <w:rPr>
          <w:rFonts w:eastAsia="HGSMinchoE"/>
          <w:color w:val="000000" w:themeColor="text1"/>
        </w:rPr>
        <w:t>a correlation</w:t>
      </w:r>
      <w:r w:rsidR="002C3602" w:rsidRPr="00A018BD">
        <w:rPr>
          <w:rFonts w:eastAsia="HGSMinchoE"/>
          <w:color w:val="000000" w:themeColor="text1"/>
        </w:rPr>
        <w:t xml:space="preserve"> matri</w:t>
      </w:r>
      <w:r w:rsidR="00587C4D" w:rsidRPr="00A018BD">
        <w:rPr>
          <w:rFonts w:eastAsia="HGSMinchoE"/>
          <w:color w:val="000000" w:themeColor="text1"/>
        </w:rPr>
        <w:t>x</w:t>
      </w:r>
      <w:r w:rsidR="002C3602" w:rsidRPr="00A018BD">
        <w:rPr>
          <w:rFonts w:eastAsia="HGSMinchoE"/>
          <w:color w:val="000000" w:themeColor="text1"/>
        </w:rPr>
        <w:t xml:space="preserve"> to determine how </w:t>
      </w:r>
      <w:r w:rsidR="00587C4D" w:rsidRPr="00A018BD">
        <w:rPr>
          <w:rFonts w:eastAsia="HGSMinchoE"/>
          <w:color w:val="000000" w:themeColor="text1"/>
        </w:rPr>
        <w:t xml:space="preserve">change in </w:t>
      </w:r>
      <w:r w:rsidR="00F12BA6" w:rsidRPr="00A018BD">
        <w:rPr>
          <w:rFonts w:eastAsia="HGSMinchoE"/>
          <w:color w:val="000000" w:themeColor="text1"/>
        </w:rPr>
        <w:t>log(</w:t>
      </w:r>
      <w:r w:rsidR="002C3602" w:rsidRPr="00A018BD">
        <w:rPr>
          <w:rFonts w:eastAsia="HGSMinchoE"/>
          <w:color w:val="000000" w:themeColor="text1"/>
        </w:rPr>
        <w:t>λ</w:t>
      </w:r>
      <w:r w:rsidR="00F12BA6" w:rsidRPr="00A018BD">
        <w:rPr>
          <w:rFonts w:eastAsia="HGSMinchoE"/>
          <w:color w:val="000000" w:themeColor="text1"/>
        </w:rPr>
        <w:t>)</w:t>
      </w:r>
      <w:r w:rsidR="002C3602" w:rsidRPr="00A018BD">
        <w:rPr>
          <w:rFonts w:eastAsia="HGSMinchoE"/>
          <w:color w:val="000000" w:themeColor="text1"/>
        </w:rPr>
        <w:t xml:space="preserve"> </w:t>
      </w:r>
      <w:r w:rsidR="00587C4D" w:rsidRPr="00A018BD">
        <w:rPr>
          <w:rFonts w:eastAsia="HGSMinchoE"/>
          <w:color w:val="000000" w:themeColor="text1"/>
        </w:rPr>
        <w:t xml:space="preserve">across each transition </w:t>
      </w:r>
      <w:r w:rsidR="002C3602" w:rsidRPr="00A018BD">
        <w:rPr>
          <w:rFonts w:eastAsia="HGSMinchoE"/>
          <w:color w:val="000000" w:themeColor="text1"/>
        </w:rPr>
        <w:t xml:space="preserve">was correlated </w:t>
      </w:r>
      <w:r w:rsidR="00587C4D" w:rsidRPr="00A018BD">
        <w:rPr>
          <w:rFonts w:eastAsia="HGSMinchoE"/>
          <w:color w:val="000000" w:themeColor="text1"/>
        </w:rPr>
        <w:t>across</w:t>
      </w:r>
      <w:r w:rsidR="002C3602" w:rsidRPr="00A018BD">
        <w:rPr>
          <w:rFonts w:eastAsia="HGSMinchoE"/>
          <w:color w:val="000000" w:themeColor="text1"/>
        </w:rPr>
        <w:t xml:space="preserve"> each subpopulation, using </w:t>
      </w:r>
      <w:r w:rsidR="00587C4D" w:rsidRPr="00A018BD">
        <w:rPr>
          <w:rFonts w:eastAsia="HGSMinchoE"/>
          <w:color w:val="000000" w:themeColor="text1"/>
        </w:rPr>
        <w:t>values o</w:t>
      </w:r>
      <w:r w:rsidR="002E1030" w:rsidRPr="00A018BD">
        <w:rPr>
          <w:rFonts w:eastAsia="HGSMinchoE"/>
          <w:color w:val="000000" w:themeColor="text1"/>
        </w:rPr>
        <w:t xml:space="preserve">f </w:t>
      </w:r>
      <w:r w:rsidR="00F12BA6" w:rsidRPr="00A018BD">
        <w:rPr>
          <w:rFonts w:eastAsia="HGSMinchoE"/>
          <w:color w:val="000000" w:themeColor="text1"/>
        </w:rPr>
        <w:t>log(</w:t>
      </w:r>
      <w:r w:rsidR="002C3602" w:rsidRPr="00A018BD">
        <w:rPr>
          <w:rFonts w:eastAsia="HGSMinchoE"/>
          <w:color w:val="000000" w:themeColor="text1"/>
        </w:rPr>
        <w:t>λ</w:t>
      </w:r>
      <w:r w:rsidR="00F12BA6" w:rsidRPr="00A018BD">
        <w:rPr>
          <w:rFonts w:eastAsia="HGSMinchoE"/>
          <w:color w:val="000000" w:themeColor="text1"/>
        </w:rPr>
        <w:t>)</w:t>
      </w:r>
      <w:r w:rsidR="002C3602" w:rsidRPr="00A018BD">
        <w:rPr>
          <w:rFonts w:eastAsia="HGSMinchoE"/>
          <w:color w:val="000000" w:themeColor="text1"/>
        </w:rPr>
        <w:t xml:space="preserve"> </w:t>
      </w:r>
      <w:r w:rsidR="00587C4D" w:rsidRPr="00A018BD">
        <w:rPr>
          <w:rFonts w:eastAsia="HGSMinchoE"/>
          <w:color w:val="000000" w:themeColor="text1"/>
        </w:rPr>
        <w:t xml:space="preserve">derived from IPMs for each subpopulation </w:t>
      </w:r>
      <w:r w:rsidR="005A4397" w:rsidRPr="00A018BD">
        <w:rPr>
          <w:rFonts w:eastAsia="HGSMinchoE"/>
          <w:color w:val="000000" w:themeColor="text1"/>
        </w:rPr>
        <w:t>(</w:t>
      </w:r>
      <w:r w:rsidR="003756BD">
        <w:rPr>
          <w:rFonts w:eastAsia="HGSMinchoE"/>
          <w:color w:val="000000" w:themeColor="text1"/>
        </w:rPr>
        <w:t xml:space="preserve">Table 2: </w:t>
      </w:r>
      <w:r w:rsidR="005A4397" w:rsidRPr="00A018BD">
        <w:rPr>
          <w:rFonts w:eastAsia="HGSMinchoE"/>
          <w:color w:val="000000" w:themeColor="text1"/>
        </w:rPr>
        <w:t xml:space="preserve">IPMs </w:t>
      </w:r>
      <w:r w:rsidR="003756BD">
        <w:rPr>
          <w:rFonts w:eastAsia="HGSMinchoE"/>
          <w:color w:val="000000" w:themeColor="text1"/>
        </w:rPr>
        <w:t>“</w:t>
      </w:r>
      <w:r w:rsidR="002E1030" w:rsidRPr="00A018BD">
        <w:rPr>
          <w:rFonts w:eastAsia="HGSMinchoE"/>
          <w:color w:val="000000" w:themeColor="text1"/>
        </w:rPr>
        <w:t>C</w:t>
      </w:r>
      <w:r w:rsidR="003756BD">
        <w:rPr>
          <w:rFonts w:eastAsia="HGSMinchoE"/>
          <w:color w:val="000000" w:themeColor="text1"/>
        </w:rPr>
        <w:t>”</w:t>
      </w:r>
      <w:r w:rsidR="002E1030" w:rsidRPr="00A018BD">
        <w:rPr>
          <w:rFonts w:eastAsia="HGSMinchoE"/>
          <w:color w:val="000000" w:themeColor="text1"/>
        </w:rPr>
        <w:t>-</w:t>
      </w:r>
      <w:r w:rsidR="003756BD">
        <w:rPr>
          <w:rFonts w:eastAsia="HGSMinchoE"/>
          <w:color w:val="000000" w:themeColor="text1"/>
        </w:rPr>
        <w:t>“</w:t>
      </w:r>
      <w:r w:rsidR="002E1030" w:rsidRPr="00A018BD">
        <w:rPr>
          <w:rFonts w:eastAsia="HGSMinchoE"/>
          <w:color w:val="000000" w:themeColor="text1"/>
        </w:rPr>
        <w:t>H</w:t>
      </w:r>
      <w:r w:rsidR="003756BD">
        <w:rPr>
          <w:rFonts w:eastAsia="HGSMinchoE"/>
          <w:color w:val="000000" w:themeColor="text1"/>
        </w:rPr>
        <w:t>”</w:t>
      </w:r>
      <w:r w:rsidR="005A4397" w:rsidRPr="00A018BD">
        <w:rPr>
          <w:rFonts w:eastAsia="HGSMinchoE"/>
          <w:color w:val="000000" w:themeColor="text1"/>
        </w:rPr>
        <w:t>)</w:t>
      </w:r>
      <w:r w:rsidR="00587C4D" w:rsidRPr="00A018BD">
        <w:rPr>
          <w:rFonts w:eastAsia="HGSMinchoE"/>
          <w:color w:val="000000" w:themeColor="text1"/>
        </w:rPr>
        <w:t xml:space="preserve">. </w:t>
      </w:r>
      <w:r w:rsidR="00502665" w:rsidRPr="00A018BD">
        <w:rPr>
          <w:rFonts w:eastAsia="HGSMinchoE"/>
          <w:color w:val="000000" w:themeColor="text1"/>
        </w:rPr>
        <w:t xml:space="preserve">We used the “mantel()” function from the “vegan” R package to perform a </w:t>
      </w:r>
      <w:r w:rsidR="00587C4D" w:rsidRPr="00A018BD">
        <w:rPr>
          <w:rFonts w:eastAsia="HGSMinchoE"/>
          <w:color w:val="000000" w:themeColor="text1"/>
        </w:rPr>
        <w:t>Mantel test</w:t>
      </w:r>
      <w:r w:rsidR="003F3CB5" w:rsidRPr="00A018BD">
        <w:rPr>
          <w:rFonts w:eastAsia="HGSMinchoE"/>
          <w:color w:val="000000" w:themeColor="text1"/>
        </w:rPr>
        <w:t>, which</w:t>
      </w:r>
      <w:r w:rsidR="00587C4D" w:rsidRPr="00A018BD">
        <w:rPr>
          <w:rFonts w:eastAsia="HGSMinchoE"/>
          <w:color w:val="000000" w:themeColor="text1"/>
        </w:rPr>
        <w:t xml:space="preserve"> determine</w:t>
      </w:r>
      <w:r w:rsidR="003F3CB5" w:rsidRPr="00A018BD">
        <w:rPr>
          <w:rFonts w:eastAsia="HGSMinchoE"/>
          <w:color w:val="000000" w:themeColor="text1"/>
        </w:rPr>
        <w:t>d</w:t>
      </w:r>
      <w:r w:rsidR="00587C4D" w:rsidRPr="00A018BD">
        <w:rPr>
          <w:rFonts w:eastAsia="HGSMinchoE"/>
          <w:color w:val="000000" w:themeColor="text1"/>
        </w:rPr>
        <w:t xml:space="preserve"> if the </w:t>
      </w:r>
      <w:r w:rsidR="0017112B" w:rsidRPr="00A018BD">
        <w:rPr>
          <w:rFonts w:eastAsia="HGSMinchoE"/>
          <w:color w:val="000000" w:themeColor="text1"/>
        </w:rPr>
        <w:t xml:space="preserve">Spearman </w:t>
      </w:r>
      <w:r w:rsidR="00587C4D" w:rsidRPr="00A018BD">
        <w:rPr>
          <w:rFonts w:eastAsia="HGSMinchoE"/>
          <w:color w:val="000000" w:themeColor="text1"/>
        </w:rPr>
        <w:t xml:space="preserve">correlation of </w:t>
      </w:r>
      <w:r w:rsidR="00F12BA6" w:rsidRPr="00A018BD">
        <w:rPr>
          <w:rFonts w:eastAsia="HGSMinchoE"/>
          <w:color w:val="000000" w:themeColor="text1"/>
        </w:rPr>
        <w:t>log(</w:t>
      </w:r>
      <w:r w:rsidR="00587C4D" w:rsidRPr="00A018BD">
        <w:rPr>
          <w:rFonts w:eastAsia="HGSMinchoE"/>
          <w:color w:val="000000" w:themeColor="text1"/>
        </w:rPr>
        <w:t>λ</w:t>
      </w:r>
      <w:r w:rsidR="00F12BA6" w:rsidRPr="00A018BD">
        <w:rPr>
          <w:rFonts w:eastAsia="HGSMinchoE"/>
          <w:color w:val="000000" w:themeColor="text1"/>
        </w:rPr>
        <w:t>)</w:t>
      </w:r>
      <w:r w:rsidR="00587C4D" w:rsidRPr="00A018BD">
        <w:rPr>
          <w:rFonts w:eastAsia="HGSMinchoE"/>
          <w:color w:val="000000" w:themeColor="text1"/>
        </w:rPr>
        <w:t xml:space="preserve"> across subpopulations was significantly related to the Euclidian distance between each subpopulation</w:t>
      </w:r>
      <w:r w:rsidR="003F3CB5" w:rsidRPr="00A018BD">
        <w:rPr>
          <w:rFonts w:eastAsia="HGSMinchoE"/>
          <w:color w:val="000000" w:themeColor="text1"/>
        </w:rPr>
        <w:t xml:space="preserve"> </w:t>
      </w:r>
      <w:r w:rsidR="003F3CB5" w:rsidRPr="00A018BD">
        <w:rPr>
          <w:rFonts w:eastAsia="HGSMinchoE"/>
          <w:color w:val="000000" w:themeColor="text1"/>
        </w:rPr>
        <w:fldChar w:fldCharType="begin" w:fldLock="1"/>
      </w:r>
      <w:r w:rsidR="009539A1">
        <w:rPr>
          <w:rFonts w:eastAsia="HGSMinchoE"/>
          <w:color w:val="000000" w:themeColor="text1"/>
        </w:rPr>
        <w:instrText>ADDIN CSL_CITATION {"citationItems":[{"id":"ITEM-1","itemData":{"author":[{"dropping-particle":"","family":"Oksanen","given":"Jari","non-dropping-particle":"","parse-names":false,"suffix":""},{"dropping-particle":"","family":"Blanchet","given":"F. Guillaume","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 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2020"]]},"publisher":"R package version 2.5-7","title":"vegan: Community Ecology Package","type":"book"},"uris":["http://www.mendeley.com/documents/?uuid=1e7811b7-d402-45df-a393-9ec45f1e620a"]}],"mendeley":{"formattedCitation":"(Oksanen et al. 2020)","plainTextFormattedCitation":"(Oksanen et al. 2020)","previouslyFormattedCitation":"(Oksanen et al. 2020)"},"properties":{"noteIndex":0},"schema":"https://github.com/citation-style-language/schema/raw/master/csl-citation.json"}</w:instrText>
      </w:r>
      <w:r w:rsidR="003F3CB5" w:rsidRPr="00A018BD">
        <w:rPr>
          <w:rFonts w:eastAsia="HGSMinchoE"/>
          <w:color w:val="000000" w:themeColor="text1"/>
        </w:rPr>
        <w:fldChar w:fldCharType="separate"/>
      </w:r>
      <w:r w:rsidR="003F3CB5" w:rsidRPr="00A018BD">
        <w:rPr>
          <w:rFonts w:eastAsia="HGSMinchoE"/>
          <w:noProof/>
          <w:color w:val="000000" w:themeColor="text1"/>
        </w:rPr>
        <w:t>(Oksanen et al. 2020)</w:t>
      </w:r>
      <w:r w:rsidR="003F3CB5" w:rsidRPr="00A018BD">
        <w:rPr>
          <w:rFonts w:eastAsia="HGSMinchoE"/>
          <w:color w:val="000000" w:themeColor="text1"/>
        </w:rPr>
        <w:fldChar w:fldCharType="end"/>
      </w:r>
      <w:r w:rsidR="00587C4D" w:rsidRPr="00A018BD">
        <w:rPr>
          <w:rFonts w:eastAsia="HGSMinchoE"/>
          <w:color w:val="000000" w:themeColor="text1"/>
        </w:rPr>
        <w:t xml:space="preserve">. A </w:t>
      </w:r>
      <w:r w:rsidR="00B35829">
        <w:rPr>
          <w:rFonts w:eastAsia="HGSMinchoE"/>
          <w:color w:val="000000" w:themeColor="text1"/>
        </w:rPr>
        <w:t>negative</w:t>
      </w:r>
      <w:r w:rsidR="00B35829" w:rsidRPr="00A018BD">
        <w:rPr>
          <w:rFonts w:eastAsia="HGSMinchoE"/>
          <w:color w:val="000000" w:themeColor="text1"/>
        </w:rPr>
        <w:t xml:space="preserve"> </w:t>
      </w:r>
      <w:r w:rsidR="00587C4D" w:rsidRPr="00A018BD">
        <w:rPr>
          <w:rFonts w:eastAsia="HGSMinchoE"/>
          <w:color w:val="000000" w:themeColor="text1"/>
        </w:rPr>
        <w:t xml:space="preserve">relationship between </w:t>
      </w:r>
      <w:r w:rsidR="00B35829">
        <w:rPr>
          <w:rFonts w:eastAsia="HGSMinchoE"/>
          <w:color w:val="000000" w:themeColor="text1"/>
        </w:rPr>
        <w:t>the distance between subpopulations</w:t>
      </w:r>
      <w:r w:rsidR="00587C4D" w:rsidRPr="00A018BD">
        <w:rPr>
          <w:rFonts w:eastAsia="HGSMinchoE"/>
          <w:color w:val="000000" w:themeColor="text1"/>
        </w:rPr>
        <w:t xml:space="preserve"> and degree of correlation of </w:t>
      </w:r>
      <w:r w:rsidR="00F12BA6" w:rsidRPr="00A018BD">
        <w:rPr>
          <w:rFonts w:eastAsia="HGSMinchoE"/>
          <w:color w:val="000000" w:themeColor="text1"/>
        </w:rPr>
        <w:t>log(</w:t>
      </w:r>
      <w:r w:rsidR="00587C4D" w:rsidRPr="00A018BD">
        <w:rPr>
          <w:rFonts w:eastAsia="HGSMinchoE"/>
          <w:color w:val="000000" w:themeColor="text1"/>
        </w:rPr>
        <w:t>λ</w:t>
      </w:r>
      <w:r w:rsidR="00F12BA6" w:rsidRPr="00A018BD">
        <w:rPr>
          <w:rFonts w:eastAsia="HGSMinchoE"/>
          <w:color w:val="000000" w:themeColor="text1"/>
        </w:rPr>
        <w:t>)</w:t>
      </w:r>
      <w:r w:rsidR="00587C4D" w:rsidRPr="00A018BD">
        <w:rPr>
          <w:rFonts w:eastAsia="HGSMinchoE"/>
          <w:color w:val="000000" w:themeColor="text1"/>
        </w:rPr>
        <w:t xml:space="preserve"> </w:t>
      </w:r>
      <w:r w:rsidR="00C723E5" w:rsidRPr="00A018BD">
        <w:rPr>
          <w:rFonts w:eastAsia="HGSMinchoE"/>
          <w:color w:val="000000" w:themeColor="text1"/>
        </w:rPr>
        <w:t>w</w:t>
      </w:r>
      <w:r w:rsidR="00C723E5">
        <w:rPr>
          <w:rFonts w:eastAsia="HGSMinchoE"/>
          <w:color w:val="000000" w:themeColor="text1"/>
        </w:rPr>
        <w:t>ould constitute</w:t>
      </w:r>
      <w:r w:rsidR="00C723E5" w:rsidRPr="00A018BD">
        <w:rPr>
          <w:rFonts w:eastAsia="HGSMinchoE"/>
          <w:color w:val="000000" w:themeColor="text1"/>
        </w:rPr>
        <w:t xml:space="preserve"> </w:t>
      </w:r>
      <w:r w:rsidR="00587C4D" w:rsidRPr="00A018BD">
        <w:rPr>
          <w:rFonts w:eastAsia="HGSMinchoE"/>
          <w:color w:val="000000" w:themeColor="text1"/>
        </w:rPr>
        <w:t>evidence for spatial asynchrony between subpopulations</w:t>
      </w:r>
      <w:r w:rsidR="00B35829">
        <w:rPr>
          <w:rFonts w:eastAsia="HGSMinchoE"/>
          <w:color w:val="000000" w:themeColor="text1"/>
        </w:rPr>
        <w:t xml:space="preserve"> (Fig. 1)</w:t>
      </w:r>
      <w:r w:rsidR="00587C4D" w:rsidRPr="00A018BD">
        <w:rPr>
          <w:rFonts w:eastAsia="HGSMinchoE"/>
          <w:color w:val="000000" w:themeColor="text1"/>
        </w:rPr>
        <w:t>.</w:t>
      </w:r>
      <w:r w:rsidR="00B228DE" w:rsidRPr="00A018BD">
        <w:rPr>
          <w:rFonts w:eastAsia="HGSMinchoE"/>
          <w:color w:val="000000" w:themeColor="text1"/>
        </w:rPr>
        <w:t xml:space="preserve"> </w:t>
      </w:r>
      <w:r w:rsidR="00587C4D" w:rsidRPr="00A018BD">
        <w:rPr>
          <w:rFonts w:eastAsia="HGSMinchoE"/>
          <w:color w:val="000000" w:themeColor="text1"/>
        </w:rPr>
        <w:t xml:space="preserve"> </w:t>
      </w:r>
    </w:p>
    <w:p w14:paraId="629892AB" w14:textId="1B7ACBDC" w:rsidR="0014340A" w:rsidRPr="00A018BD" w:rsidRDefault="0014340A" w:rsidP="00EE7026">
      <w:pPr>
        <w:pStyle w:val="NormalWeb"/>
        <w:spacing w:line="480" w:lineRule="auto"/>
        <w:rPr>
          <w:rFonts w:eastAsia="HGSMinchoE"/>
          <w:i/>
          <w:iCs/>
          <w:color w:val="000000" w:themeColor="text1"/>
        </w:rPr>
      </w:pPr>
      <w:r w:rsidRPr="00A018BD">
        <w:rPr>
          <w:rFonts w:eastAsia="HGSMinchoE"/>
          <w:color w:val="000000" w:themeColor="text1"/>
        </w:rPr>
        <w:lastRenderedPageBreak/>
        <w:tab/>
        <w:t xml:space="preserve">Because we did not have information about gene flow between subpopulations of </w:t>
      </w:r>
      <w:r w:rsidRPr="00A018BD">
        <w:rPr>
          <w:rFonts w:eastAsia="HGSMinchoE"/>
          <w:i/>
          <w:iCs/>
          <w:color w:val="000000" w:themeColor="text1"/>
        </w:rPr>
        <w:t>O. coloradensis</w:t>
      </w:r>
      <w:r w:rsidRPr="00A018BD">
        <w:rPr>
          <w:rFonts w:eastAsia="HGSMinchoE"/>
          <w:color w:val="000000" w:themeColor="text1"/>
        </w:rPr>
        <w:t xml:space="preserve"> via pollination or seed dispersal, it was not possible to directly measure whether fine-scale source-sink dynamics were acting in these populations. However, because variation in population growth rate across space is a pre-requisite for source-sink dynamics, the previously described tests for spatial asynchrony in subpopulations can also provide evidence for the existence of source-sink dynamics.</w:t>
      </w:r>
      <w:r w:rsidR="00B35829">
        <w:rPr>
          <w:rFonts w:eastAsia="HGSMinchoE"/>
          <w:color w:val="000000" w:themeColor="text1"/>
        </w:rPr>
        <w:t xml:space="preserve"> Again, this would be a negative relationship of distance between subpopulations and correlation of subpopulation log(</w:t>
      </w:r>
      <w:r w:rsidR="00B35829" w:rsidRPr="00A018BD">
        <w:rPr>
          <w:rFonts w:eastAsia="HGSMinchoE"/>
          <w:color w:val="000000" w:themeColor="text1"/>
        </w:rPr>
        <w:t>λ</w:t>
      </w:r>
      <w:r w:rsidR="00B35829">
        <w:rPr>
          <w:rFonts w:eastAsia="HGSMinchoE"/>
          <w:color w:val="000000" w:themeColor="text1"/>
        </w:rPr>
        <w:t xml:space="preserve">) (Fig. 1). </w:t>
      </w:r>
    </w:p>
    <w:p w14:paraId="02D50173" w14:textId="64F2D474" w:rsidR="00820751" w:rsidRDefault="009E1326" w:rsidP="004F1F0D">
      <w:pPr>
        <w:pStyle w:val="NormalWeb"/>
        <w:spacing w:line="480" w:lineRule="auto"/>
        <w:rPr>
          <w:rFonts w:eastAsia="HGSMinchoE"/>
          <w:i/>
          <w:iCs/>
          <w:color w:val="000000" w:themeColor="text1"/>
        </w:rPr>
      </w:pPr>
      <w:r>
        <w:rPr>
          <w:rFonts w:eastAsia="HGSMinchoE"/>
          <w:i/>
          <w:iCs/>
          <w:color w:val="000000" w:themeColor="text1"/>
        </w:rPr>
        <w:t xml:space="preserve">Objective 3: </w:t>
      </w:r>
      <w:r w:rsidR="004A457B">
        <w:rPr>
          <w:rFonts w:eastAsia="HGSMinchoE"/>
          <w:i/>
          <w:iCs/>
          <w:color w:val="000000" w:themeColor="text1"/>
        </w:rPr>
        <w:t>Population viability analysi</w:t>
      </w:r>
      <w:r w:rsidR="00820751">
        <w:rPr>
          <w:rFonts w:eastAsia="HGSMinchoE"/>
          <w:i/>
          <w:iCs/>
          <w:color w:val="000000" w:themeColor="text1"/>
        </w:rPr>
        <w:t>s</w:t>
      </w:r>
    </w:p>
    <w:p w14:paraId="2F54AA39" w14:textId="52CD491F" w:rsidR="00B21A84" w:rsidRPr="00A018BD" w:rsidRDefault="00C378AF" w:rsidP="00ED2863">
      <w:pPr>
        <w:pStyle w:val="NormalWeb"/>
        <w:spacing w:line="480" w:lineRule="auto"/>
        <w:ind w:firstLine="720"/>
        <w:rPr>
          <w:rFonts w:eastAsia="HGSMinchoE"/>
          <w:i/>
          <w:iCs/>
          <w:color w:val="000000" w:themeColor="text1"/>
        </w:rPr>
      </w:pPr>
      <w:r w:rsidRPr="00A018BD">
        <w:rPr>
          <w:rFonts w:eastAsia="HGSMinchoE"/>
          <w:i/>
          <w:iCs/>
          <w:color w:val="000000" w:themeColor="text1"/>
        </w:rPr>
        <w:t xml:space="preserve"> </w:t>
      </w:r>
      <w:r w:rsidR="009F6A12" w:rsidRPr="00A018BD">
        <w:rPr>
          <w:rFonts w:eastAsia="HGSMinchoE"/>
          <w:color w:val="000000" w:themeColor="text1"/>
        </w:rPr>
        <w:t>To determine the likelihood that each population (Soapstone prairie and FEWAFB) would persist, w</w:t>
      </w:r>
      <w:r w:rsidR="00B31A8E" w:rsidRPr="00A018BD">
        <w:rPr>
          <w:rFonts w:eastAsia="HGSMinchoE"/>
          <w:color w:val="000000" w:themeColor="text1"/>
        </w:rPr>
        <w:t xml:space="preserve">e used the “ipmr” </w:t>
      </w:r>
      <w:r w:rsidR="00EA295F" w:rsidRPr="00A018BD">
        <w:rPr>
          <w:rFonts w:eastAsia="HGSMinchoE"/>
          <w:color w:val="000000" w:themeColor="text1"/>
        </w:rPr>
        <w:t xml:space="preserve">R </w:t>
      </w:r>
      <w:r w:rsidR="00B31A8E" w:rsidRPr="00A018BD">
        <w:rPr>
          <w:rFonts w:eastAsia="HGSMinchoE"/>
          <w:color w:val="000000" w:themeColor="text1"/>
        </w:rPr>
        <w:t xml:space="preserve">package to project each </w:t>
      </w:r>
      <w:r w:rsidR="009F6A12" w:rsidRPr="00A018BD">
        <w:rPr>
          <w:rFonts w:eastAsia="HGSMinchoE"/>
          <w:color w:val="000000" w:themeColor="text1"/>
        </w:rPr>
        <w:t>population</w:t>
      </w:r>
      <w:r w:rsidR="00B31A8E" w:rsidRPr="00A018BD">
        <w:rPr>
          <w:rFonts w:eastAsia="HGSMinchoE"/>
          <w:color w:val="000000" w:themeColor="text1"/>
        </w:rPr>
        <w:t xml:space="preserve"> forward 100 years, incorporating the effects of density dependence</w:t>
      </w:r>
      <w:r w:rsidR="00F54047" w:rsidRPr="00A018BD">
        <w:rPr>
          <w:rFonts w:eastAsia="HGSMinchoE"/>
          <w:color w:val="000000" w:themeColor="text1"/>
        </w:rPr>
        <w:t xml:space="preserve"> and demographic and environmental stochasticity</w:t>
      </w:r>
      <w:r w:rsidR="00413743">
        <w:rPr>
          <w:rFonts w:eastAsia="HGSMinchoE"/>
          <w:color w:val="000000" w:themeColor="text1"/>
        </w:rPr>
        <w:t xml:space="preserve"> (using IPMs</w:t>
      </w:r>
      <w:r w:rsidR="00BF4E0B">
        <w:rPr>
          <w:rFonts w:eastAsia="HGSMinchoE"/>
          <w:color w:val="000000" w:themeColor="text1"/>
        </w:rPr>
        <w:t xml:space="preserve"> </w:t>
      </w:r>
      <w:r w:rsidR="00413743">
        <w:rPr>
          <w:rFonts w:eastAsia="HGSMinchoE"/>
          <w:color w:val="000000" w:themeColor="text1"/>
        </w:rPr>
        <w:t>“</w:t>
      </w:r>
      <w:r w:rsidR="00F00274">
        <w:rPr>
          <w:rFonts w:eastAsia="HGSMinchoE"/>
          <w:color w:val="000000" w:themeColor="text1"/>
        </w:rPr>
        <w:t>O</w:t>
      </w:r>
      <w:r w:rsidR="00413743">
        <w:rPr>
          <w:rFonts w:eastAsia="HGSMinchoE"/>
          <w:color w:val="000000" w:themeColor="text1"/>
        </w:rPr>
        <w:t>”</w:t>
      </w:r>
      <w:r w:rsidR="00F00274">
        <w:rPr>
          <w:rFonts w:eastAsia="HGSMinchoE"/>
          <w:color w:val="000000" w:themeColor="text1"/>
        </w:rPr>
        <w:t>-</w:t>
      </w:r>
      <w:r w:rsidR="00413743">
        <w:rPr>
          <w:rFonts w:eastAsia="HGSMinchoE"/>
          <w:color w:val="000000" w:themeColor="text1"/>
        </w:rPr>
        <w:t>“R”)</w:t>
      </w:r>
      <w:r w:rsidR="00F54047" w:rsidRPr="00A018BD">
        <w:rPr>
          <w:rFonts w:eastAsia="HGSMinchoE"/>
          <w:color w:val="000000" w:themeColor="text1"/>
        </w:rPr>
        <w:t>.</w:t>
      </w:r>
      <w:r w:rsidR="009F6A12" w:rsidRPr="00A018BD">
        <w:rPr>
          <w:rFonts w:eastAsia="HGSMinchoE"/>
          <w:color w:val="000000" w:themeColor="text1"/>
        </w:rPr>
        <w:t xml:space="preserve"> Each projection was repeated 1000 times</w:t>
      </w:r>
      <w:r w:rsidR="00822FAE">
        <w:rPr>
          <w:rFonts w:eastAsia="HGSMinchoE"/>
          <w:color w:val="000000" w:themeColor="text1"/>
        </w:rPr>
        <w:t>, and stochastic log(</w:t>
      </w:r>
      <w:r w:rsidR="00822FAE" w:rsidRPr="00A018BD">
        <w:rPr>
          <w:rFonts w:eastAsia="HGSMinchoE"/>
          <w:color w:val="000000" w:themeColor="text1"/>
        </w:rPr>
        <w:t>λ</w:t>
      </w:r>
      <w:r w:rsidR="00822FAE">
        <w:rPr>
          <w:rFonts w:eastAsia="HGSMinchoE"/>
          <w:color w:val="000000" w:themeColor="text1"/>
        </w:rPr>
        <w:t>) (</w:t>
      </w:r>
      <w:r w:rsidR="00BF4E0B">
        <w:rPr>
          <w:rFonts w:eastAsia="HGSMinchoE"/>
          <w:color w:val="000000" w:themeColor="text1"/>
        </w:rPr>
        <w:t xml:space="preserve">or </w:t>
      </w:r>
      <w:r w:rsidR="00B22C60">
        <w:rPr>
          <w:rFonts w:eastAsia="HGSMinchoE"/>
          <w:color w:val="000000" w:themeColor="text1"/>
        </w:rPr>
        <w:t>log(</w:t>
      </w:r>
      <w:r w:rsidR="00822FAE" w:rsidRPr="00A018BD">
        <w:rPr>
          <w:rFonts w:eastAsia="HGSMinchoE"/>
          <w:color w:val="000000" w:themeColor="text1"/>
        </w:rPr>
        <w:t>λ</w:t>
      </w:r>
      <w:r w:rsidR="00822FAE">
        <w:rPr>
          <w:rFonts w:eastAsia="HGSMinchoE"/>
          <w:color w:val="000000" w:themeColor="text1"/>
          <w:vertAlign w:val="subscript"/>
        </w:rPr>
        <w:t>s</w:t>
      </w:r>
      <w:r w:rsidR="00822FAE">
        <w:rPr>
          <w:rFonts w:eastAsia="HGSMinchoE"/>
          <w:color w:val="000000" w:themeColor="text1"/>
        </w:rPr>
        <w:t>)</w:t>
      </w:r>
      <w:r w:rsidR="00B22C60">
        <w:rPr>
          <w:rFonts w:eastAsia="HGSMinchoE"/>
          <w:color w:val="000000" w:themeColor="text1"/>
        </w:rPr>
        <w:t>)</w:t>
      </w:r>
      <w:r w:rsidR="00822FAE">
        <w:rPr>
          <w:rFonts w:eastAsia="HGSMinchoE"/>
          <w:color w:val="000000" w:themeColor="text1"/>
        </w:rPr>
        <w:t xml:space="preserve"> </w:t>
      </w:r>
      <w:commentRangeStart w:id="51"/>
      <w:r w:rsidR="00822FAE">
        <w:rPr>
          <w:rFonts w:eastAsia="HGSMinchoE"/>
          <w:color w:val="000000" w:themeColor="text1"/>
        </w:rPr>
        <w:t>was calculated with a “burn-in” of 15</w:t>
      </w:r>
      <w:commentRangeEnd w:id="51"/>
      <w:r w:rsidR="001B5F93">
        <w:rPr>
          <w:rStyle w:val="CommentReference"/>
          <w:rFonts w:asciiTheme="minorHAnsi" w:eastAsiaTheme="minorHAnsi" w:hAnsiTheme="minorHAnsi" w:cstheme="minorBidi"/>
        </w:rPr>
        <w:commentReference w:id="51"/>
      </w:r>
      <w:r w:rsidR="00822FAE">
        <w:rPr>
          <w:rFonts w:eastAsia="HGSMinchoE"/>
          <w:color w:val="000000" w:themeColor="text1"/>
        </w:rPr>
        <w:t xml:space="preserve">. </w:t>
      </w:r>
      <w:r w:rsidR="009F6A12" w:rsidRPr="00A018BD">
        <w:rPr>
          <w:rFonts w:eastAsia="HGSMinchoE"/>
          <w:color w:val="000000" w:themeColor="text1"/>
        </w:rPr>
        <w:t>We did one set of projections using climate values that were randomly drawn from the distribution of observed climate values at each population</w:t>
      </w:r>
      <w:r w:rsidR="00887903" w:rsidRPr="00A018BD">
        <w:rPr>
          <w:rFonts w:eastAsia="HGSMinchoE"/>
          <w:color w:val="000000" w:themeColor="text1"/>
        </w:rPr>
        <w:t xml:space="preserve"> site. A second set of projections drew climate values from distributions that were 10% warmer and 10% drier than the observed climate, </w:t>
      </w:r>
      <w:r w:rsidR="00C723E5">
        <w:rPr>
          <w:rFonts w:eastAsia="HGSMinchoE"/>
          <w:color w:val="000000" w:themeColor="text1"/>
        </w:rPr>
        <w:t>to evaluate</w:t>
      </w:r>
      <w:r w:rsidR="00887903" w:rsidRPr="00A018BD">
        <w:rPr>
          <w:rFonts w:eastAsia="HGSMinchoE"/>
          <w:color w:val="000000" w:themeColor="text1"/>
        </w:rPr>
        <w:t xml:space="preserve"> how </w:t>
      </w:r>
      <w:r w:rsidR="00887903" w:rsidRPr="00A018BD">
        <w:rPr>
          <w:rFonts w:eastAsia="HGSMinchoE"/>
          <w:i/>
          <w:iCs/>
          <w:color w:val="000000" w:themeColor="text1"/>
        </w:rPr>
        <w:t>O. coloradensis</w:t>
      </w:r>
      <w:r w:rsidR="00887903" w:rsidRPr="00A018BD">
        <w:rPr>
          <w:rFonts w:eastAsia="HGSMinchoE"/>
          <w:color w:val="000000" w:themeColor="text1"/>
        </w:rPr>
        <w:t xml:space="preserve"> populations may fare under hotter and drier conditions that </w:t>
      </w:r>
      <w:r w:rsidR="00C723E5">
        <w:rPr>
          <w:rFonts w:eastAsia="HGSMinchoE"/>
          <w:color w:val="000000" w:themeColor="text1"/>
        </w:rPr>
        <w:t>are predicted to occur in this region under</w:t>
      </w:r>
      <w:r w:rsidR="00887903" w:rsidRPr="00A018BD">
        <w:rPr>
          <w:rFonts w:eastAsia="HGSMinchoE"/>
          <w:color w:val="000000" w:themeColor="text1"/>
        </w:rPr>
        <w:t xml:space="preserve"> climate change </w:t>
      </w:r>
      <w:r w:rsidR="00887903" w:rsidRPr="00A018BD">
        <w:rPr>
          <w:rFonts w:eastAsia="HGSMinchoE"/>
          <w:color w:val="000000" w:themeColor="text1"/>
        </w:rPr>
        <w:fldChar w:fldCharType="begin" w:fldLock="1"/>
      </w:r>
      <w:r w:rsidR="00463729" w:rsidRPr="00A018BD">
        <w:rPr>
          <w:rFonts w:eastAsia="HGSMinchoE"/>
          <w:color w:val="000000" w:themeColor="text1"/>
        </w:rPr>
        <w:instrText>ADDIN CSL_CITATION {"citationItems":[{"id":"ITEM-1","itemData":{"DOI":"10.1016/j.earscirev.2019.102953","ISSN":"00128252","abstract":"This article reviews current drought effects on environmental systems. It stresses the need for considering environmental drought as a relevant type to be included in drought classifications. Here we illustrate that drought has complex environmental effects and affects many different systems (e.g., soils, air, vegetation, and forests, aquatic systems and wildlife). Droughts can affect the quality, structure, and diversity of these systems. However, we find that most environmental systems show strong resistance and resilience to drought events, and the effects of drought are usually temporary. Structural effects of environmental droughts tend to only occur in areas that are perturbed or in communities near their distribution limits. There are few long-term experimental studies that quantify possible trends in drought effects on environmental systems. Nevertheless, existing studies of forests that are based on tree-ring chronologies or forest inventories indicate increased drought-related effects on environmental systems. Future climate change scenarios suggest increased drought severity worldwide, which could alter the vulnerability of different environmental systems and increase the number of structural drought effects.","author":[{"dropping-particle":"","family":"Vicente-Serrano","given":"Sergio M.","non-dropping-particle":"","parse-names":false,"suffix":""},{"dropping-particle":"","family":"Quiring","given":"Steven M.","non-dropping-particle":"","parse-names":false,"suffix":""},{"dropping-particle":"","family":"Peña-Gallardo","given":"Marina","non-dropping-particle":"","parse-names":false,"suffix":""},{"dropping-particle":"","family":"Yuan","given":"Shanshui","non-dropping-particle":"","parse-names":false,"suffix":""},{"dropping-particle":"","family":"Domínguez-Castro","given":"Fernando","non-dropping-particle":"","parse-names":false,"suffix":""}],"container-title":"Earth-Science Reviews","id":"ITEM-1","issue":"September 2019","issued":{"date-parts":[["2020"]]},"page":"102953","publisher":"Elsevier","title":"A review of environmental droughts: Increased risk under global warming?","type":"article-journal","volume":"201"},"uris":["http://www.mendeley.com/documents/?uuid=db3c4d17-f2d3-4607-8ffe-68a6dfcef4e3"]}],"mendeley":{"formattedCitation":"(Vicente-Serrano et al. 2020)","plainTextFormattedCitation":"(Vicente-Serrano et al. 2020)","previouslyFormattedCitation":"(Vicente-Serrano et al. 2020)"},"properties":{"noteIndex":0},"schema":"https://github.com/citation-style-language/schema/raw/master/csl-citation.json"}</w:instrText>
      </w:r>
      <w:r w:rsidR="00887903" w:rsidRPr="00A018BD">
        <w:rPr>
          <w:rFonts w:eastAsia="HGSMinchoE"/>
          <w:color w:val="000000" w:themeColor="text1"/>
        </w:rPr>
        <w:fldChar w:fldCharType="separate"/>
      </w:r>
      <w:r w:rsidR="00887903" w:rsidRPr="00A018BD">
        <w:rPr>
          <w:rFonts w:eastAsia="HGSMinchoE"/>
          <w:noProof/>
          <w:color w:val="000000" w:themeColor="text1"/>
        </w:rPr>
        <w:t>(Vicente-Serrano et al. 2020)</w:t>
      </w:r>
      <w:r w:rsidR="00887903" w:rsidRPr="00A018BD">
        <w:rPr>
          <w:rFonts w:eastAsia="HGSMinchoE"/>
          <w:color w:val="000000" w:themeColor="text1"/>
        </w:rPr>
        <w:fldChar w:fldCharType="end"/>
      </w:r>
      <w:r w:rsidR="00887903" w:rsidRPr="00A018BD">
        <w:rPr>
          <w:rFonts w:eastAsia="HGSMinchoE"/>
          <w:color w:val="000000" w:themeColor="text1"/>
        </w:rPr>
        <w:t xml:space="preserve">. </w:t>
      </w:r>
    </w:p>
    <w:p w14:paraId="00D21832" w14:textId="09E575E2" w:rsidR="00A40CBD" w:rsidRPr="00A018BD" w:rsidRDefault="00A40CBD" w:rsidP="002A6DF5">
      <w:pPr>
        <w:spacing w:line="480" w:lineRule="auto"/>
        <w:rPr>
          <w:rFonts w:ascii="Times New Roman" w:hAnsi="Times New Roman" w:cs="Times New Roman"/>
          <w:b/>
          <w:bCs/>
          <w:color w:val="000000" w:themeColor="text1"/>
        </w:rPr>
      </w:pPr>
      <w:r w:rsidRPr="00A018BD">
        <w:rPr>
          <w:rFonts w:ascii="Times New Roman" w:hAnsi="Times New Roman" w:cs="Times New Roman"/>
          <w:b/>
          <w:bCs/>
          <w:color w:val="000000" w:themeColor="text1"/>
        </w:rPr>
        <w:t>Results</w:t>
      </w:r>
    </w:p>
    <w:p w14:paraId="504A0667" w14:textId="261D259D" w:rsidR="00C46B08" w:rsidRPr="00A018BD" w:rsidRDefault="00A04A1D" w:rsidP="002A6DF5">
      <w:pPr>
        <w:spacing w:line="480" w:lineRule="auto"/>
        <w:rPr>
          <w:rFonts w:ascii="Times New Roman" w:hAnsi="Times New Roman" w:cs="Times New Roman"/>
          <w:color w:val="000000" w:themeColor="text1"/>
        </w:rPr>
      </w:pPr>
      <w:r w:rsidRPr="00A018BD">
        <w:rPr>
          <w:rFonts w:ascii="Times New Roman" w:hAnsi="Times New Roman" w:cs="Times New Roman"/>
          <w:i/>
          <w:iCs/>
          <w:color w:val="000000" w:themeColor="text1"/>
        </w:rPr>
        <w:t xml:space="preserve">Vital Rate Models </w:t>
      </w:r>
    </w:p>
    <w:p w14:paraId="44D5B5A6" w14:textId="43DF0FFB" w:rsidR="00F967FE" w:rsidRPr="00A018BD" w:rsidRDefault="00EC2733" w:rsidP="002F6AA2">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In vital rate models parameterized </w:t>
      </w:r>
      <w:r w:rsidR="003756BD">
        <w:rPr>
          <w:rFonts w:ascii="Times New Roman" w:hAnsi="Times New Roman" w:cs="Times New Roman"/>
          <w:color w:val="000000" w:themeColor="text1"/>
        </w:rPr>
        <w:t xml:space="preserve">for each population </w:t>
      </w:r>
      <w:r>
        <w:rPr>
          <w:rFonts w:ascii="Times New Roman" w:hAnsi="Times New Roman" w:cs="Times New Roman"/>
          <w:color w:val="000000" w:themeColor="text1"/>
        </w:rPr>
        <w:t>using data from both transitions,</w:t>
      </w:r>
      <w:r w:rsidR="00100ABA" w:rsidRPr="00A018BD">
        <w:rPr>
          <w:rFonts w:ascii="Times New Roman" w:hAnsi="Times New Roman" w:cs="Times New Roman"/>
          <w:color w:val="000000" w:themeColor="text1"/>
        </w:rPr>
        <w:t xml:space="preserve"> </w:t>
      </w:r>
      <w:r>
        <w:rPr>
          <w:rFonts w:ascii="Times New Roman" w:hAnsi="Times New Roman" w:cs="Times New Roman"/>
          <w:color w:val="000000" w:themeColor="text1"/>
        </w:rPr>
        <w:t>w</w:t>
      </w:r>
      <w:r w:rsidR="00A72F46" w:rsidRPr="00A018BD">
        <w:rPr>
          <w:rFonts w:ascii="Times New Roman" w:hAnsi="Times New Roman" w:cs="Times New Roman"/>
          <w:color w:val="000000" w:themeColor="text1"/>
        </w:rPr>
        <w:t xml:space="preserve">e found that larger non-reproductive plants are more likely to survive to year </w:t>
      </w:r>
      <w:r w:rsidR="00A72F46" w:rsidRPr="00A018BD">
        <w:rPr>
          <w:rFonts w:ascii="Times New Roman" w:hAnsi="Times New Roman" w:cs="Times New Roman"/>
          <w:i/>
          <w:iCs/>
          <w:color w:val="000000" w:themeColor="text1"/>
        </w:rPr>
        <w:t>t+</w:t>
      </w:r>
      <w:r w:rsidR="00A72F46" w:rsidRPr="00A018BD">
        <w:rPr>
          <w:rFonts w:ascii="Times New Roman" w:hAnsi="Times New Roman" w:cs="Times New Roman"/>
          <w:color w:val="000000" w:themeColor="text1"/>
        </w:rPr>
        <w:t xml:space="preserve">1 than smaller plants </w:t>
      </w:r>
      <w:r w:rsidR="00A72F46" w:rsidRPr="00A018BD">
        <w:rPr>
          <w:rFonts w:ascii="Times New Roman" w:hAnsi="Times New Roman" w:cs="Times New Roman"/>
          <w:color w:val="000000" w:themeColor="text1"/>
        </w:rPr>
        <w:lastRenderedPageBreak/>
        <w:t>(</w:t>
      </w:r>
      <w:r w:rsidR="002F2A01">
        <w:rPr>
          <w:rFonts w:ascii="Times New Roman" w:hAnsi="Times New Roman" w:cs="Times New Roman"/>
          <w:color w:val="000000" w:themeColor="text1"/>
        </w:rPr>
        <w:t>Fig. 3</w:t>
      </w:r>
      <w:r w:rsidR="00B35829">
        <w:rPr>
          <w:rFonts w:ascii="Times New Roman" w:hAnsi="Times New Roman" w:cs="Times New Roman"/>
          <w:color w:val="000000" w:themeColor="text1"/>
        </w:rPr>
        <w:t>A</w:t>
      </w:r>
      <w:r w:rsidR="00A72F46" w:rsidRPr="00A018BD">
        <w:rPr>
          <w:rFonts w:ascii="Times New Roman" w:hAnsi="Times New Roman" w:cs="Times New Roman"/>
          <w:color w:val="000000" w:themeColor="text1"/>
        </w:rPr>
        <w:t xml:space="preserve">). </w:t>
      </w:r>
      <w:r w:rsidR="00967409">
        <w:rPr>
          <w:rFonts w:ascii="Times New Roman" w:hAnsi="Times New Roman" w:cs="Times New Roman"/>
          <w:color w:val="000000" w:themeColor="text1"/>
        </w:rPr>
        <w:t xml:space="preserve">Plants below ~7.5 cm in year </w:t>
      </w:r>
      <w:r w:rsidR="00967409">
        <w:rPr>
          <w:rFonts w:ascii="Times New Roman" w:hAnsi="Times New Roman" w:cs="Times New Roman"/>
          <w:i/>
          <w:iCs/>
          <w:color w:val="000000" w:themeColor="text1"/>
        </w:rPr>
        <w:t>t</w:t>
      </w:r>
      <w:r w:rsidR="00967409">
        <w:rPr>
          <w:rFonts w:ascii="Times New Roman" w:hAnsi="Times New Roman" w:cs="Times New Roman"/>
          <w:color w:val="000000" w:themeColor="text1"/>
        </w:rPr>
        <w:t xml:space="preserve"> are likely to become larger in year </w:t>
      </w:r>
      <w:r w:rsidR="00967409">
        <w:rPr>
          <w:rFonts w:ascii="Times New Roman" w:hAnsi="Times New Roman" w:cs="Times New Roman"/>
          <w:i/>
          <w:iCs/>
          <w:color w:val="000000" w:themeColor="text1"/>
        </w:rPr>
        <w:t>t+1</w:t>
      </w:r>
      <w:r w:rsidR="00967409">
        <w:rPr>
          <w:rFonts w:ascii="Times New Roman" w:hAnsi="Times New Roman" w:cs="Times New Roman"/>
          <w:color w:val="000000" w:themeColor="text1"/>
        </w:rPr>
        <w:t>, while plants larger than ~7.5 cm are likely to become smaller in the next year</w:t>
      </w:r>
      <w:r w:rsidR="00967409" w:rsidRPr="00A018BD" w:rsidDel="00967409">
        <w:rPr>
          <w:rFonts w:ascii="Times New Roman" w:hAnsi="Times New Roman" w:cs="Times New Roman"/>
          <w:color w:val="000000" w:themeColor="text1"/>
        </w:rPr>
        <w:t xml:space="preserve"> </w:t>
      </w:r>
      <w:r w:rsidR="003700F6" w:rsidRPr="00A018BD">
        <w:rPr>
          <w:rFonts w:ascii="Times New Roman" w:hAnsi="Times New Roman" w:cs="Times New Roman"/>
          <w:color w:val="000000" w:themeColor="text1"/>
        </w:rPr>
        <w:t>(</w:t>
      </w:r>
      <w:r w:rsidR="002F2A01">
        <w:rPr>
          <w:rFonts w:ascii="Times New Roman" w:hAnsi="Times New Roman" w:cs="Times New Roman"/>
          <w:color w:val="000000" w:themeColor="text1"/>
        </w:rPr>
        <w:t>Fig. 3</w:t>
      </w:r>
      <w:r w:rsidR="003700F6" w:rsidRPr="00A018BD">
        <w:rPr>
          <w:rFonts w:ascii="Times New Roman" w:hAnsi="Times New Roman" w:cs="Times New Roman"/>
          <w:color w:val="000000" w:themeColor="text1"/>
        </w:rPr>
        <w:t xml:space="preserve">B). </w:t>
      </w:r>
      <w:r w:rsidR="00F967FE" w:rsidRPr="00A018BD">
        <w:rPr>
          <w:rFonts w:ascii="Times New Roman" w:hAnsi="Times New Roman" w:cs="Times New Roman"/>
          <w:color w:val="000000" w:themeColor="text1"/>
        </w:rPr>
        <w:t xml:space="preserve">Flowering </w:t>
      </w:r>
      <w:r w:rsidR="009F6843">
        <w:rPr>
          <w:rFonts w:ascii="Times New Roman" w:hAnsi="Times New Roman" w:cs="Times New Roman"/>
          <w:color w:val="000000" w:themeColor="text1"/>
        </w:rPr>
        <w:t>probability</w:t>
      </w:r>
      <w:r w:rsidR="004367AB">
        <w:rPr>
          <w:rFonts w:ascii="Times New Roman" w:hAnsi="Times New Roman" w:cs="Times New Roman"/>
          <w:color w:val="000000" w:themeColor="text1"/>
        </w:rPr>
        <w:t xml:space="preserve"> is best approximated as a quadratic polynomial: flowering probability rises </w:t>
      </w:r>
      <w:r w:rsidR="00F967FE" w:rsidRPr="00A018BD">
        <w:rPr>
          <w:rFonts w:ascii="Times New Roman" w:hAnsi="Times New Roman" w:cs="Times New Roman"/>
          <w:color w:val="000000" w:themeColor="text1"/>
        </w:rPr>
        <w:t>when log(size</w:t>
      </w:r>
      <w:r w:rsidR="00F967FE" w:rsidRPr="00A018BD">
        <w:rPr>
          <w:rFonts w:ascii="Times New Roman" w:hAnsi="Times New Roman" w:cs="Times New Roman"/>
          <w:i/>
          <w:iCs/>
          <w:color w:val="000000" w:themeColor="text1"/>
          <w:vertAlign w:val="subscript"/>
        </w:rPr>
        <w:t>t</w:t>
      </w:r>
      <w:r w:rsidR="00F967FE" w:rsidRPr="00A018BD">
        <w:rPr>
          <w:rFonts w:ascii="Times New Roman" w:hAnsi="Times New Roman" w:cs="Times New Roman"/>
          <w:color w:val="000000" w:themeColor="text1"/>
        </w:rPr>
        <w:t xml:space="preserve">) </w:t>
      </w:r>
      <w:r w:rsidR="009F6843">
        <w:rPr>
          <w:rFonts w:ascii="Times New Roman" w:hAnsi="Times New Roman" w:cs="Times New Roman"/>
          <w:color w:val="000000" w:themeColor="text1"/>
        </w:rPr>
        <w:t>approaches</w:t>
      </w:r>
      <w:r w:rsidR="00F967FE" w:rsidRPr="00A018BD">
        <w:rPr>
          <w:rFonts w:ascii="Times New Roman" w:hAnsi="Times New Roman" w:cs="Times New Roman"/>
          <w:color w:val="000000" w:themeColor="text1"/>
        </w:rPr>
        <w:t xml:space="preserve"> 2.5</w:t>
      </w:r>
      <w:r w:rsidR="009F6843">
        <w:rPr>
          <w:rFonts w:ascii="Times New Roman" w:hAnsi="Times New Roman" w:cs="Times New Roman"/>
          <w:color w:val="000000" w:themeColor="text1"/>
        </w:rPr>
        <w:t xml:space="preserve"> (12 cm)</w:t>
      </w:r>
      <w:r>
        <w:rPr>
          <w:rFonts w:ascii="Times New Roman" w:hAnsi="Times New Roman" w:cs="Times New Roman"/>
          <w:color w:val="000000" w:themeColor="text1"/>
        </w:rPr>
        <w:t xml:space="preserve">, but </w:t>
      </w:r>
      <w:r w:rsidR="004367AB">
        <w:rPr>
          <w:rFonts w:ascii="Times New Roman" w:hAnsi="Times New Roman" w:cs="Times New Roman"/>
          <w:color w:val="000000" w:themeColor="text1"/>
        </w:rPr>
        <w:t>plants with the largest leaves exhibit low flowering probability</w:t>
      </w:r>
      <w:r>
        <w:rPr>
          <w:rFonts w:ascii="Times New Roman" w:hAnsi="Times New Roman" w:cs="Times New Roman"/>
          <w:color w:val="000000" w:themeColor="text1"/>
        </w:rPr>
        <w:t xml:space="preserve"> </w:t>
      </w:r>
      <w:r w:rsidRPr="00A018BD">
        <w:rPr>
          <w:rFonts w:ascii="Times New Roman" w:hAnsi="Times New Roman" w:cs="Times New Roman"/>
          <w:color w:val="000000" w:themeColor="text1"/>
        </w:rPr>
        <w:t>(</w:t>
      </w:r>
      <w:r w:rsidR="002F2A01">
        <w:rPr>
          <w:rFonts w:ascii="Times New Roman" w:hAnsi="Times New Roman" w:cs="Times New Roman"/>
          <w:color w:val="000000" w:themeColor="text1"/>
        </w:rPr>
        <w:t>Fig. 3</w:t>
      </w:r>
      <w:r w:rsidRPr="00A018BD">
        <w:rPr>
          <w:rFonts w:ascii="Times New Roman" w:hAnsi="Times New Roman" w:cs="Times New Roman"/>
          <w:color w:val="000000" w:themeColor="text1"/>
        </w:rPr>
        <w:t>C)</w:t>
      </w:r>
      <w:r w:rsidR="00F967FE" w:rsidRPr="00A018BD">
        <w:rPr>
          <w:rFonts w:ascii="Times New Roman" w:hAnsi="Times New Roman" w:cs="Times New Roman"/>
          <w:color w:val="000000" w:themeColor="text1"/>
        </w:rPr>
        <w:t>. The number of seeds that a reproductive plant produces increases sharply with log(size</w:t>
      </w:r>
      <w:r w:rsidR="00F967FE" w:rsidRPr="00A018BD">
        <w:rPr>
          <w:rFonts w:ascii="Times New Roman" w:hAnsi="Times New Roman" w:cs="Times New Roman"/>
          <w:i/>
          <w:iCs/>
          <w:color w:val="000000" w:themeColor="text1"/>
          <w:vertAlign w:val="subscript"/>
        </w:rPr>
        <w:t>t</w:t>
      </w:r>
      <w:r w:rsidR="00F967FE" w:rsidRPr="00A018BD">
        <w:rPr>
          <w:rFonts w:ascii="Times New Roman" w:hAnsi="Times New Roman" w:cs="Times New Roman"/>
          <w:color w:val="000000" w:themeColor="text1"/>
        </w:rPr>
        <w:t>) (Fig</w:t>
      </w:r>
      <w:r w:rsidR="00B35829">
        <w:rPr>
          <w:rFonts w:ascii="Times New Roman" w:hAnsi="Times New Roman" w:cs="Times New Roman"/>
          <w:color w:val="000000" w:themeColor="text1"/>
        </w:rPr>
        <w:t>.</w:t>
      </w:r>
      <w:r w:rsidR="00F967FE" w:rsidRPr="00A018BD">
        <w:rPr>
          <w:rFonts w:ascii="Times New Roman" w:hAnsi="Times New Roman" w:cs="Times New Roman"/>
          <w:color w:val="000000" w:themeColor="text1"/>
        </w:rPr>
        <w:t xml:space="preserve"> </w:t>
      </w:r>
      <w:r w:rsidR="008258F2">
        <w:rPr>
          <w:rFonts w:ascii="Times New Roman" w:hAnsi="Times New Roman" w:cs="Times New Roman"/>
          <w:color w:val="000000" w:themeColor="text1"/>
        </w:rPr>
        <w:t>2</w:t>
      </w:r>
      <w:r w:rsidR="00F967FE" w:rsidRPr="00A018BD">
        <w:rPr>
          <w:rFonts w:ascii="Times New Roman" w:hAnsi="Times New Roman" w:cs="Times New Roman"/>
          <w:color w:val="000000" w:themeColor="text1"/>
        </w:rPr>
        <w:t xml:space="preserve">D). </w:t>
      </w:r>
      <w:r w:rsidR="00A72F46" w:rsidRPr="00A018BD">
        <w:rPr>
          <w:rFonts w:ascii="Times New Roman" w:hAnsi="Times New Roman" w:cs="Times New Roman"/>
          <w:color w:val="000000" w:themeColor="text1"/>
        </w:rPr>
        <w:t xml:space="preserve">The inclusion of </w:t>
      </w:r>
      <w:commentRangeStart w:id="52"/>
      <w:r w:rsidR="00A72F46" w:rsidRPr="00A018BD">
        <w:rPr>
          <w:rFonts w:ascii="Times New Roman" w:hAnsi="Times New Roman" w:cs="Times New Roman"/>
          <w:color w:val="000000" w:themeColor="text1"/>
        </w:rPr>
        <w:t xml:space="preserve">additional covariates </w:t>
      </w:r>
      <w:commentRangeEnd w:id="52"/>
      <w:r w:rsidR="001B5F93">
        <w:rPr>
          <w:rStyle w:val="CommentReference"/>
        </w:rPr>
        <w:commentReference w:id="52"/>
      </w:r>
      <w:r w:rsidR="00A72F46" w:rsidRPr="00A018BD">
        <w:rPr>
          <w:rFonts w:ascii="Times New Roman" w:hAnsi="Times New Roman" w:cs="Times New Roman"/>
          <w:color w:val="000000" w:themeColor="text1"/>
        </w:rPr>
        <w:t>did not alter the overall shape or sign of the relationships between log(size</w:t>
      </w:r>
      <w:r w:rsidR="00A72F46" w:rsidRPr="00A018BD">
        <w:rPr>
          <w:rFonts w:ascii="Times New Roman" w:hAnsi="Times New Roman" w:cs="Times New Roman"/>
          <w:i/>
          <w:iCs/>
          <w:color w:val="000000" w:themeColor="text1"/>
          <w:vertAlign w:val="subscript"/>
        </w:rPr>
        <w:t>t</w:t>
      </w:r>
      <w:r w:rsidR="00A72F46" w:rsidRPr="00A018BD">
        <w:rPr>
          <w:rFonts w:ascii="Times New Roman" w:hAnsi="Times New Roman" w:cs="Times New Roman"/>
          <w:color w:val="000000" w:themeColor="text1"/>
        </w:rPr>
        <w:t xml:space="preserve">) and vital rates, so models shown in </w:t>
      </w:r>
      <w:r w:rsidR="002F2A01">
        <w:rPr>
          <w:rFonts w:ascii="Times New Roman" w:hAnsi="Times New Roman" w:cs="Times New Roman"/>
          <w:color w:val="000000" w:themeColor="text1"/>
        </w:rPr>
        <w:t>Figure 3</w:t>
      </w:r>
      <w:r w:rsidR="00A72F46" w:rsidRPr="00A018BD">
        <w:rPr>
          <w:rFonts w:ascii="Times New Roman" w:hAnsi="Times New Roman" w:cs="Times New Roman"/>
          <w:color w:val="000000" w:themeColor="text1"/>
        </w:rPr>
        <w:t xml:space="preserve"> did not include any additional covariates beyond log(size</w:t>
      </w:r>
      <w:r w:rsidR="00A72F46" w:rsidRPr="00A018BD">
        <w:rPr>
          <w:rFonts w:ascii="Times New Roman" w:hAnsi="Times New Roman" w:cs="Times New Roman"/>
          <w:color w:val="000000" w:themeColor="text1"/>
          <w:vertAlign w:val="subscript"/>
        </w:rPr>
        <w:softHyphen/>
      </w:r>
      <w:r w:rsidR="00A72F46" w:rsidRPr="00A018BD">
        <w:rPr>
          <w:rFonts w:ascii="Times New Roman" w:hAnsi="Times New Roman" w:cs="Times New Roman"/>
          <w:i/>
          <w:iCs/>
          <w:color w:val="000000" w:themeColor="text1"/>
          <w:vertAlign w:val="subscript"/>
        </w:rPr>
        <w:softHyphen/>
        <w:t>t</w:t>
      </w:r>
      <w:r w:rsidR="00A72F46" w:rsidRPr="00A018BD">
        <w:rPr>
          <w:rFonts w:ascii="Times New Roman" w:hAnsi="Times New Roman" w:cs="Times New Roman"/>
          <w:color w:val="000000" w:themeColor="text1"/>
        </w:rPr>
        <w:t xml:space="preserve">). </w:t>
      </w:r>
      <w:r w:rsidR="00F967FE" w:rsidRPr="00A018BD">
        <w:rPr>
          <w:rFonts w:ascii="Times New Roman" w:hAnsi="Times New Roman" w:cs="Times New Roman"/>
          <w:color w:val="000000" w:themeColor="text1"/>
        </w:rPr>
        <w:t xml:space="preserve"> </w:t>
      </w:r>
    </w:p>
    <w:p w14:paraId="31AAF252" w14:textId="5F74F257" w:rsidR="00F967FE" w:rsidRPr="00A018BD" w:rsidRDefault="00F60242" w:rsidP="00F967FE">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3815B020" wp14:editId="5D9F0AC6">
            <wp:extent cx="5662077" cy="363982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663731" cy="3640883"/>
                    </a:xfrm>
                    <a:prstGeom prst="rect">
                      <a:avLst/>
                    </a:prstGeom>
                  </pic:spPr>
                </pic:pic>
              </a:graphicData>
            </a:graphic>
          </wp:inline>
        </w:drawing>
      </w:r>
    </w:p>
    <w:p w14:paraId="42E805D7" w14:textId="2481CB80" w:rsidR="00A04A1D" w:rsidRPr="0019431E" w:rsidRDefault="002F2A01" w:rsidP="00F967FE">
      <w:pPr>
        <w:rPr>
          <w:rFonts w:ascii="Times New Roman" w:hAnsi="Times New Roman" w:cs="Times New Roman"/>
          <w:color w:val="000000" w:themeColor="text1"/>
        </w:rPr>
      </w:pPr>
      <w:r>
        <w:rPr>
          <w:rFonts w:ascii="Times New Roman" w:hAnsi="Times New Roman" w:cs="Times New Roman"/>
          <w:b/>
          <w:bCs/>
          <w:color w:val="000000" w:themeColor="text1"/>
        </w:rPr>
        <w:t>Figure 3</w:t>
      </w:r>
      <w:r w:rsidR="00C46B08" w:rsidRPr="00A018BD">
        <w:rPr>
          <w:rFonts w:ascii="Times New Roman" w:hAnsi="Times New Roman" w:cs="Times New Roman"/>
          <w:color w:val="000000" w:themeColor="text1"/>
        </w:rPr>
        <w:t>.</w:t>
      </w:r>
      <w:r w:rsidR="00D3250E" w:rsidRPr="00A018BD">
        <w:rPr>
          <w:rFonts w:ascii="Times New Roman" w:hAnsi="Times New Roman" w:cs="Times New Roman"/>
          <w:color w:val="000000" w:themeColor="text1"/>
        </w:rPr>
        <w:t xml:space="preserve"> </w:t>
      </w:r>
      <w:r w:rsidR="00921529" w:rsidRPr="00A018BD">
        <w:rPr>
          <w:rFonts w:ascii="Times New Roman" w:hAnsi="Times New Roman" w:cs="Times New Roman"/>
          <w:color w:val="000000" w:themeColor="text1"/>
        </w:rPr>
        <w:t>The effect of current year size (</w:t>
      </w:r>
      <w:r w:rsidR="00757968" w:rsidRPr="00A018BD">
        <w:rPr>
          <w:rFonts w:ascii="Times New Roman" w:hAnsi="Times New Roman" w:cs="Times New Roman"/>
          <w:color w:val="000000" w:themeColor="text1"/>
        </w:rPr>
        <w:t>log(</w:t>
      </w:r>
      <w:r w:rsidR="00FB5E9D" w:rsidRPr="00A018BD">
        <w:rPr>
          <w:rFonts w:ascii="Times New Roman" w:hAnsi="Times New Roman" w:cs="Times New Roman"/>
          <w:color w:val="000000" w:themeColor="text1"/>
        </w:rPr>
        <w:t>size</w:t>
      </w:r>
      <w:r w:rsidR="00FB5E9D" w:rsidRPr="00A018BD">
        <w:rPr>
          <w:rFonts w:ascii="Times New Roman" w:hAnsi="Times New Roman" w:cs="Times New Roman"/>
          <w:i/>
          <w:iCs/>
          <w:color w:val="000000" w:themeColor="text1"/>
          <w:vertAlign w:val="subscript"/>
        </w:rPr>
        <w:t>t</w:t>
      </w:r>
      <w:r w:rsidR="00FB5E9D" w:rsidRPr="00A018BD">
        <w:rPr>
          <w:rFonts w:ascii="Times New Roman" w:hAnsi="Times New Roman" w:cs="Times New Roman"/>
          <w:color w:val="000000" w:themeColor="text1"/>
        </w:rPr>
        <w:t>)</w:t>
      </w:r>
      <w:r w:rsidR="00757968" w:rsidRPr="00A018BD">
        <w:rPr>
          <w:rFonts w:ascii="Times New Roman" w:hAnsi="Times New Roman" w:cs="Times New Roman"/>
          <w:color w:val="000000" w:themeColor="text1"/>
        </w:rPr>
        <w:t>)</w:t>
      </w:r>
      <w:r w:rsidR="00FB5E9D" w:rsidRPr="00A018BD">
        <w:rPr>
          <w:rFonts w:ascii="Times New Roman" w:hAnsi="Times New Roman" w:cs="Times New Roman"/>
          <w:color w:val="000000" w:themeColor="text1"/>
        </w:rPr>
        <w:t xml:space="preserve"> </w:t>
      </w:r>
      <w:r w:rsidR="00921529" w:rsidRPr="00A018BD">
        <w:rPr>
          <w:rFonts w:ascii="Times New Roman" w:hAnsi="Times New Roman" w:cs="Times New Roman"/>
          <w:color w:val="000000" w:themeColor="text1"/>
        </w:rPr>
        <w:t xml:space="preserve">on vital rates in monitored </w:t>
      </w:r>
      <w:r w:rsidR="00921529" w:rsidRPr="00A018BD">
        <w:rPr>
          <w:rFonts w:ascii="Times New Roman" w:hAnsi="Times New Roman" w:cs="Times New Roman"/>
          <w:i/>
          <w:iCs/>
          <w:color w:val="000000" w:themeColor="text1"/>
        </w:rPr>
        <w:t>O. coloradensis</w:t>
      </w:r>
      <w:r w:rsidR="00921529" w:rsidRPr="00A018BD">
        <w:rPr>
          <w:rFonts w:ascii="Times New Roman" w:hAnsi="Times New Roman" w:cs="Times New Roman"/>
          <w:color w:val="000000" w:themeColor="text1"/>
        </w:rPr>
        <w:t xml:space="preserve"> populations.</w:t>
      </w:r>
      <w:r w:rsidR="00FB5E9D" w:rsidRPr="00A018BD">
        <w:rPr>
          <w:rFonts w:ascii="Times New Roman" w:hAnsi="Times New Roman" w:cs="Times New Roman"/>
          <w:color w:val="000000" w:themeColor="text1"/>
        </w:rPr>
        <w:t xml:space="preserve"> Data for from all sites and all transitions is shown. Lines indicate vital rate functions for each population, and include only log(size</w:t>
      </w:r>
      <w:r w:rsidR="00FB5E9D" w:rsidRPr="00A018BD">
        <w:rPr>
          <w:rFonts w:ascii="Times New Roman" w:hAnsi="Times New Roman" w:cs="Times New Roman"/>
          <w:i/>
          <w:iCs/>
          <w:color w:val="000000" w:themeColor="text1"/>
          <w:vertAlign w:val="subscript"/>
        </w:rPr>
        <w:t>t</w:t>
      </w:r>
      <w:r w:rsidR="00FB5E9D" w:rsidRPr="00A018BD">
        <w:rPr>
          <w:rFonts w:ascii="Times New Roman" w:hAnsi="Times New Roman" w:cs="Times New Roman"/>
          <w:color w:val="000000" w:themeColor="text1"/>
        </w:rPr>
        <w:t>) as a predictor</w:t>
      </w:r>
      <w:r w:rsidR="00F60242">
        <w:rPr>
          <w:rFonts w:ascii="Times New Roman" w:hAnsi="Times New Roman" w:cs="Times New Roman"/>
          <w:color w:val="000000" w:themeColor="text1"/>
        </w:rPr>
        <w:t>, with the exception of flowering models, which include a (log(size</w:t>
      </w:r>
      <w:r w:rsidR="00F60242">
        <w:rPr>
          <w:rFonts w:ascii="Times New Roman" w:hAnsi="Times New Roman" w:cs="Times New Roman"/>
          <w:i/>
          <w:iCs/>
          <w:color w:val="000000" w:themeColor="text1"/>
          <w:vertAlign w:val="subscript"/>
        </w:rPr>
        <w:t>t</w:t>
      </w:r>
      <w:r w:rsidR="00F60242">
        <w:rPr>
          <w:rFonts w:ascii="Times New Roman" w:hAnsi="Times New Roman" w:cs="Times New Roman"/>
          <w:color w:val="000000" w:themeColor="text1"/>
        </w:rPr>
        <w:t>))</w:t>
      </w:r>
      <w:r w:rsidR="00F60242">
        <w:rPr>
          <w:rFonts w:ascii="Times New Roman" w:hAnsi="Times New Roman" w:cs="Times New Roman"/>
          <w:color w:val="000000" w:themeColor="text1"/>
          <w:vertAlign w:val="superscript"/>
        </w:rPr>
        <w:t>2</w:t>
      </w:r>
      <w:r w:rsidR="00F60242">
        <w:rPr>
          <w:rFonts w:ascii="Times New Roman" w:hAnsi="Times New Roman" w:cs="Times New Roman"/>
          <w:color w:val="000000" w:themeColor="text1"/>
        </w:rPr>
        <w:t xml:space="preserve"> term</w:t>
      </w:r>
      <w:r w:rsidR="00FB5E9D" w:rsidRPr="00A018BD">
        <w:rPr>
          <w:rFonts w:ascii="Times New Roman" w:hAnsi="Times New Roman" w:cs="Times New Roman"/>
          <w:color w:val="000000" w:themeColor="text1"/>
        </w:rPr>
        <w:t xml:space="preserve">. </w:t>
      </w:r>
      <w:r w:rsidR="00820751">
        <w:rPr>
          <w:rFonts w:ascii="Times New Roman" w:hAnsi="Times New Roman" w:cs="Times New Roman"/>
          <w:color w:val="000000" w:themeColor="text1"/>
        </w:rPr>
        <w:t xml:space="preserve">Bands around each line show 95% confidence intervals. </w:t>
      </w:r>
      <w:r w:rsidR="002F6AA2" w:rsidRPr="00A018BD">
        <w:rPr>
          <w:rFonts w:ascii="Times New Roman" w:hAnsi="Times New Roman" w:cs="Times New Roman"/>
          <w:color w:val="000000" w:themeColor="text1"/>
        </w:rPr>
        <w:t xml:space="preserve">The dashed line in panel </w:t>
      </w:r>
      <w:r w:rsidR="002F6AA2" w:rsidRPr="00A018BD">
        <w:rPr>
          <w:rFonts w:ascii="Times New Roman" w:hAnsi="Times New Roman" w:cs="Times New Roman"/>
          <w:b/>
          <w:bCs/>
          <w:color w:val="000000" w:themeColor="text1"/>
        </w:rPr>
        <w:t>B</w:t>
      </w:r>
      <w:r w:rsidR="002F6AA2" w:rsidRPr="00A018BD">
        <w:rPr>
          <w:rFonts w:ascii="Times New Roman" w:hAnsi="Times New Roman" w:cs="Times New Roman"/>
          <w:color w:val="000000" w:themeColor="text1"/>
        </w:rPr>
        <w:t xml:space="preserve"> shows a 1:1 line. </w:t>
      </w:r>
      <w:r w:rsidR="00F60242">
        <w:rPr>
          <w:rFonts w:ascii="Times New Roman" w:hAnsi="Times New Roman" w:cs="Times New Roman"/>
          <w:color w:val="000000" w:themeColor="text1"/>
        </w:rPr>
        <w:t>The sharp cut-off in log(size</w:t>
      </w:r>
      <w:r w:rsidR="00F60242">
        <w:rPr>
          <w:rFonts w:ascii="Times New Roman" w:hAnsi="Times New Roman" w:cs="Times New Roman"/>
          <w:i/>
          <w:iCs/>
          <w:color w:val="000000" w:themeColor="text1"/>
          <w:vertAlign w:val="subscript"/>
        </w:rPr>
        <w:t>t+1</w:t>
      </w:r>
      <w:r w:rsidR="00F60242">
        <w:rPr>
          <w:rFonts w:ascii="Times New Roman" w:hAnsi="Times New Roman" w:cs="Times New Roman"/>
          <w:color w:val="000000" w:themeColor="text1"/>
        </w:rPr>
        <w:t xml:space="preserve">) in panel </w:t>
      </w:r>
      <w:r w:rsidR="00F60242">
        <w:rPr>
          <w:rFonts w:ascii="Times New Roman" w:hAnsi="Times New Roman" w:cs="Times New Roman"/>
          <w:b/>
          <w:bCs/>
          <w:color w:val="000000" w:themeColor="text1"/>
        </w:rPr>
        <w:t>B</w:t>
      </w:r>
      <w:r w:rsidR="00F60242">
        <w:rPr>
          <w:rFonts w:ascii="Times New Roman" w:hAnsi="Times New Roman" w:cs="Times New Roman"/>
          <w:color w:val="000000" w:themeColor="text1"/>
        </w:rPr>
        <w:t xml:space="preserve"> is due to the fact that</w:t>
      </w:r>
      <w:r w:rsidR="0019431E">
        <w:rPr>
          <w:rFonts w:ascii="Times New Roman" w:hAnsi="Times New Roman" w:cs="Times New Roman"/>
          <w:color w:val="000000" w:themeColor="text1"/>
        </w:rPr>
        <w:t xml:space="preserve"> two year-old plants could not be seedlings, </w:t>
      </w:r>
      <w:r w:rsidR="00820751">
        <w:rPr>
          <w:rFonts w:ascii="Times New Roman" w:hAnsi="Times New Roman" w:cs="Times New Roman"/>
          <w:color w:val="000000" w:themeColor="text1"/>
        </w:rPr>
        <w:t xml:space="preserve">which were classified as any plant less than 3 cm in size. </w:t>
      </w:r>
    </w:p>
    <w:p w14:paraId="6FD2CA7A" w14:textId="1DAA2802" w:rsidR="00921529" w:rsidRPr="00A018BD" w:rsidRDefault="00921529" w:rsidP="00C46B08">
      <w:pPr>
        <w:rPr>
          <w:rFonts w:ascii="Times New Roman" w:hAnsi="Times New Roman" w:cs="Times New Roman"/>
          <w:color w:val="000000" w:themeColor="text1"/>
        </w:rPr>
      </w:pPr>
    </w:p>
    <w:p w14:paraId="0624D3EC" w14:textId="62F78666" w:rsidR="00DA0BEC" w:rsidRDefault="00F0383B" w:rsidP="000A24A5">
      <w:pPr>
        <w:spacing w:line="480" w:lineRule="auto"/>
        <w:rPr>
          <w:rFonts w:ascii="Times New Roman" w:hAnsi="Times New Roman" w:cs="Times New Roman"/>
          <w:color w:val="000000" w:themeColor="text1"/>
        </w:rPr>
      </w:pPr>
      <w:r w:rsidRPr="00A018BD">
        <w:rPr>
          <w:rFonts w:ascii="Times New Roman" w:hAnsi="Times New Roman" w:cs="Times New Roman"/>
          <w:i/>
          <w:iCs/>
          <w:color w:val="000000" w:themeColor="text1"/>
        </w:rPr>
        <w:t xml:space="preserve"> Integral Projection Models</w:t>
      </w:r>
      <w:r w:rsidRPr="00A018BD">
        <w:rPr>
          <w:rFonts w:ascii="Times New Roman" w:hAnsi="Times New Roman" w:cs="Times New Roman"/>
          <w:color w:val="000000" w:themeColor="text1"/>
        </w:rPr>
        <w:t>:</w:t>
      </w:r>
    </w:p>
    <w:p w14:paraId="5DE63982" w14:textId="77777777" w:rsidR="00820751" w:rsidRDefault="00DA0BEC" w:rsidP="000A24A5">
      <w:pPr>
        <w:spacing w:line="480"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ab/>
      </w:r>
    </w:p>
    <w:p w14:paraId="13D24090" w14:textId="77777777" w:rsidR="00820751" w:rsidRPr="00ED2863" w:rsidRDefault="00820751" w:rsidP="00820751">
      <w:pPr>
        <w:shd w:val="clear" w:color="auto" w:fill="FFFFFF"/>
        <w:spacing w:line="480" w:lineRule="auto"/>
        <w:textAlignment w:val="baseline"/>
        <w:rPr>
          <w:i/>
          <w:iCs/>
        </w:rPr>
      </w:pPr>
      <w:r w:rsidRPr="00ED2863">
        <w:rPr>
          <w:rFonts w:ascii="Times New Roman" w:hAnsi="Times New Roman" w:cs="Times New Roman"/>
          <w:i/>
          <w:iCs/>
          <w:color w:val="000000" w:themeColor="text1"/>
        </w:rPr>
        <w:t>Objective 1: Quantifying the importance of the seedbank stage</w:t>
      </w:r>
    </w:p>
    <w:p w14:paraId="7F91220B" w14:textId="378013FA" w:rsidR="004367AB" w:rsidRDefault="005A17F3" w:rsidP="00ED2863">
      <w:pPr>
        <w:spacing w:line="480" w:lineRule="auto"/>
        <w:ind w:firstLine="720"/>
        <w:rPr>
          <w:rFonts w:ascii="Times New Roman" w:eastAsia="HGSMinchoE" w:hAnsi="Times New Roman" w:cs="Times New Roman"/>
          <w:color w:val="000000" w:themeColor="text1"/>
        </w:rPr>
      </w:pPr>
      <w:r>
        <w:rPr>
          <w:rFonts w:ascii="Times New Roman" w:hAnsi="Times New Roman" w:cs="Times New Roman"/>
          <w:color w:val="000000" w:themeColor="text1"/>
        </w:rPr>
        <w:t xml:space="preserve">We found that including a discrete seedbank </w:t>
      </w:r>
      <w:r w:rsidR="00077A67">
        <w:rPr>
          <w:rFonts w:ascii="Times New Roman" w:hAnsi="Times New Roman" w:cs="Times New Roman"/>
          <w:color w:val="000000" w:themeColor="text1"/>
        </w:rPr>
        <w:t xml:space="preserve">stage </w:t>
      </w:r>
      <w:r>
        <w:rPr>
          <w:rFonts w:ascii="Times New Roman" w:hAnsi="Times New Roman" w:cs="Times New Roman"/>
          <w:color w:val="000000" w:themeColor="text1"/>
        </w:rPr>
        <w:t xml:space="preserve">in IPMs for </w:t>
      </w:r>
      <w:r>
        <w:rPr>
          <w:rFonts w:ascii="Times New Roman" w:hAnsi="Times New Roman" w:cs="Times New Roman"/>
          <w:i/>
          <w:iCs/>
          <w:color w:val="000000" w:themeColor="text1"/>
        </w:rPr>
        <w:t xml:space="preserve">O. </w:t>
      </w:r>
      <w:r w:rsidRPr="005A17F3">
        <w:rPr>
          <w:rFonts w:ascii="Times New Roman" w:hAnsi="Times New Roman" w:cs="Times New Roman"/>
          <w:i/>
          <w:iCs/>
          <w:color w:val="000000" w:themeColor="text1"/>
        </w:rPr>
        <w:t>coloradensis</w:t>
      </w:r>
      <w:r>
        <w:rPr>
          <w:rFonts w:ascii="Times New Roman" w:hAnsi="Times New Roman" w:cs="Times New Roman"/>
          <w:color w:val="000000" w:themeColor="text1"/>
        </w:rPr>
        <w:t xml:space="preserve"> </w:t>
      </w:r>
      <w:r w:rsidRPr="005A17F3">
        <w:rPr>
          <w:rFonts w:ascii="Times New Roman" w:hAnsi="Times New Roman" w:cs="Times New Roman"/>
          <w:color w:val="000000" w:themeColor="text1"/>
        </w:rPr>
        <w:t>significantly</w:t>
      </w:r>
      <w:r w:rsidR="00DA0BEC">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DA0BEC">
        <w:rPr>
          <w:rFonts w:ascii="Times New Roman" w:hAnsi="Times New Roman" w:cs="Times New Roman"/>
          <w:color w:val="000000" w:themeColor="text1"/>
        </w:rPr>
        <w:t xml:space="preserve">yet modestly, </w:t>
      </w:r>
      <w:r>
        <w:rPr>
          <w:rFonts w:ascii="Times New Roman" w:hAnsi="Times New Roman" w:cs="Times New Roman"/>
          <w:color w:val="000000" w:themeColor="text1"/>
        </w:rPr>
        <w:t>lowered the asymptotic population growth rate. The continuous state-only I</w:t>
      </w:r>
      <w:r w:rsidRPr="00F62D46">
        <w:rPr>
          <w:rFonts w:ascii="Times New Roman" w:hAnsi="Times New Roman" w:cs="Times New Roman"/>
          <w:color w:val="000000" w:themeColor="text1"/>
        </w:rPr>
        <w:t>PM (Table 2: IPM “OO”) predicted an asymptotic log(</w:t>
      </w:r>
      <w:r w:rsidRPr="00F62D46">
        <w:rPr>
          <w:rFonts w:ascii="Times New Roman" w:eastAsia="HGSMinchoE" w:hAnsi="Times New Roman" w:cs="Times New Roman"/>
          <w:color w:val="000000" w:themeColor="text1"/>
        </w:rPr>
        <w:t>λ) of 0.41</w:t>
      </w:r>
      <w:r w:rsidR="008F7CBB" w:rsidRPr="00F62D46">
        <w:rPr>
          <w:rFonts w:ascii="Times New Roman" w:eastAsia="HGSMinchoE" w:hAnsi="Times New Roman" w:cs="Times New Roman"/>
          <w:color w:val="000000" w:themeColor="text1"/>
        </w:rPr>
        <w:t xml:space="preserve"> for all populations</w:t>
      </w:r>
      <w:r w:rsidR="0011347F" w:rsidRPr="00F62D46">
        <w:rPr>
          <w:rFonts w:ascii="Times New Roman" w:eastAsia="HGSMinchoE" w:hAnsi="Times New Roman" w:cs="Times New Roman"/>
          <w:color w:val="000000" w:themeColor="text1"/>
        </w:rPr>
        <w:t xml:space="preserve"> (95% CI: </w:t>
      </w:r>
      <w:r w:rsidR="00F62D46" w:rsidRPr="00ED2863">
        <w:rPr>
          <w:rFonts w:ascii="Times New Roman" w:eastAsia="HGSMinchoE" w:hAnsi="Times New Roman" w:cs="Times New Roman"/>
          <w:color w:val="000000" w:themeColor="text1"/>
        </w:rPr>
        <w:t>0.408 - 0.411),</w:t>
      </w:r>
      <w:r w:rsidR="00F62D46" w:rsidRPr="00ED2863">
        <w:rPr>
          <w:rFonts w:eastAsia="HGSMinchoE"/>
          <w:color w:val="000000" w:themeColor="text1"/>
        </w:rPr>
        <w:t xml:space="preserve"> </w:t>
      </w:r>
      <w:r w:rsidRPr="00F62D46">
        <w:rPr>
          <w:rFonts w:ascii="Times New Roman" w:eastAsia="HGSMinchoE" w:hAnsi="Times New Roman" w:cs="Times New Roman"/>
          <w:color w:val="000000" w:themeColor="text1"/>
        </w:rPr>
        <w:t xml:space="preserve">while </w:t>
      </w:r>
      <w:r w:rsidR="008F7CBB" w:rsidRPr="00F62D46">
        <w:rPr>
          <w:rFonts w:ascii="Times New Roman" w:eastAsia="HGSMinchoE" w:hAnsi="Times New Roman" w:cs="Times New Roman"/>
          <w:color w:val="000000" w:themeColor="text1"/>
        </w:rPr>
        <w:t xml:space="preserve">the continuous + discrete state IPM </w:t>
      </w:r>
      <w:r w:rsidR="005559C4" w:rsidRPr="00F62D46">
        <w:rPr>
          <w:rFonts w:ascii="Times New Roman" w:eastAsia="HGSMinchoE" w:hAnsi="Times New Roman" w:cs="Times New Roman"/>
          <w:color w:val="000000" w:themeColor="text1"/>
        </w:rPr>
        <w:t xml:space="preserve">(Table 2: IPM “A”) </w:t>
      </w:r>
      <w:r w:rsidR="008F7CBB" w:rsidRPr="00F62D46">
        <w:rPr>
          <w:rFonts w:ascii="Times New Roman" w:eastAsia="HGSMinchoE" w:hAnsi="Times New Roman" w:cs="Times New Roman"/>
          <w:color w:val="000000" w:themeColor="text1"/>
        </w:rPr>
        <w:t xml:space="preserve">predicted </w:t>
      </w:r>
      <w:r w:rsidR="008F7CBB" w:rsidRPr="00F62D46">
        <w:rPr>
          <w:rFonts w:ascii="Times New Roman" w:hAnsi="Times New Roman" w:cs="Times New Roman"/>
          <w:color w:val="000000" w:themeColor="text1"/>
        </w:rPr>
        <w:t>an asymptotic log(</w:t>
      </w:r>
      <w:r w:rsidR="008F7CBB" w:rsidRPr="00F62D46">
        <w:rPr>
          <w:rFonts w:ascii="Times New Roman" w:eastAsia="HGSMinchoE" w:hAnsi="Times New Roman" w:cs="Times New Roman"/>
          <w:color w:val="000000" w:themeColor="text1"/>
        </w:rPr>
        <w:t>λ) of 0.</w:t>
      </w:r>
      <w:r w:rsidR="005559C4" w:rsidRPr="00F62D46">
        <w:rPr>
          <w:rFonts w:ascii="Times New Roman" w:eastAsia="HGSMinchoE" w:hAnsi="Times New Roman" w:cs="Times New Roman"/>
          <w:color w:val="000000" w:themeColor="text1"/>
        </w:rPr>
        <w:t>39</w:t>
      </w:r>
      <w:r w:rsidR="00F62D46" w:rsidRPr="00F62D46">
        <w:rPr>
          <w:rFonts w:ascii="Times New Roman" w:eastAsia="HGSMinchoE" w:hAnsi="Times New Roman" w:cs="Times New Roman"/>
          <w:color w:val="000000" w:themeColor="text1"/>
        </w:rPr>
        <w:t xml:space="preserve"> (populations (95% CI: </w:t>
      </w:r>
      <w:r w:rsidR="00F62D46" w:rsidRPr="00ED2863">
        <w:rPr>
          <w:rFonts w:ascii="Times New Roman" w:eastAsia="HGSMinchoE" w:hAnsi="Times New Roman" w:cs="Times New Roman"/>
          <w:color w:val="000000" w:themeColor="text1"/>
        </w:rPr>
        <w:t>0.393 - 0.395</w:t>
      </w:r>
      <w:r w:rsidR="00F62D46" w:rsidRPr="00360979">
        <w:rPr>
          <w:rFonts w:ascii="Times New Roman" w:eastAsia="HGSMinchoE" w:hAnsi="Times New Roman" w:cs="Times New Roman"/>
          <w:color w:val="000000" w:themeColor="text1"/>
          <w:sz w:val="22"/>
          <w:szCs w:val="22"/>
        </w:rPr>
        <w:t>)</w:t>
      </w:r>
      <w:r w:rsidR="005559C4">
        <w:rPr>
          <w:rFonts w:ascii="Times New Roman" w:eastAsia="HGSMinchoE" w:hAnsi="Times New Roman" w:cs="Times New Roman"/>
          <w:color w:val="000000" w:themeColor="text1"/>
        </w:rPr>
        <w:t xml:space="preserve">. </w:t>
      </w:r>
      <w:r w:rsidR="009573DE">
        <w:rPr>
          <w:rFonts w:ascii="Times New Roman" w:eastAsia="HGSMinchoE" w:hAnsi="Times New Roman" w:cs="Times New Roman"/>
          <w:color w:val="000000" w:themeColor="text1"/>
        </w:rPr>
        <w:t>All subsequent IPM results refer to models that included a discrete seedbank state.</w:t>
      </w:r>
    </w:p>
    <w:p w14:paraId="74AA282F" w14:textId="61487140" w:rsidR="00156AEB" w:rsidRPr="00A018BD" w:rsidRDefault="004367AB" w:rsidP="000A24A5">
      <w:pPr>
        <w:spacing w:line="480" w:lineRule="auto"/>
        <w:rPr>
          <w:rFonts w:ascii="Times New Roman" w:hAnsi="Times New Roman" w:cs="Times New Roman"/>
          <w:color w:val="000000" w:themeColor="text1"/>
        </w:rPr>
      </w:pPr>
      <w:r>
        <w:rPr>
          <w:rFonts w:ascii="Times New Roman" w:eastAsia="HGSMinchoE" w:hAnsi="Times New Roman" w:cs="Times New Roman"/>
          <w:color w:val="000000" w:themeColor="text1"/>
        </w:rPr>
        <w:tab/>
      </w:r>
      <w:r w:rsidR="005A17F3">
        <w:rPr>
          <w:rFonts w:ascii="Times New Roman" w:hAnsi="Times New Roman" w:cs="Times New Roman"/>
          <w:color w:val="000000" w:themeColor="text1"/>
        </w:rPr>
        <w:t>The simplest</w:t>
      </w:r>
      <w:r w:rsidR="009573DE">
        <w:rPr>
          <w:rFonts w:ascii="Times New Roman" w:hAnsi="Times New Roman" w:cs="Times New Roman"/>
          <w:color w:val="000000" w:themeColor="text1"/>
        </w:rPr>
        <w:t xml:space="preserve"> </w:t>
      </w:r>
      <w:r w:rsidR="005A17F3">
        <w:rPr>
          <w:rFonts w:ascii="Times New Roman" w:hAnsi="Times New Roman" w:cs="Times New Roman"/>
          <w:color w:val="000000" w:themeColor="text1"/>
        </w:rPr>
        <w:t>two-state</w:t>
      </w:r>
      <w:r w:rsidR="000A24A5">
        <w:rPr>
          <w:rFonts w:ascii="Times New Roman" w:hAnsi="Times New Roman" w:cs="Times New Roman"/>
          <w:color w:val="000000" w:themeColor="text1"/>
        </w:rPr>
        <w:t xml:space="preserve"> IPM</w:t>
      </w:r>
      <w:r w:rsidR="005A17F3">
        <w:rPr>
          <w:rFonts w:ascii="Times New Roman" w:hAnsi="Times New Roman" w:cs="Times New Roman"/>
          <w:color w:val="000000" w:themeColor="text1"/>
        </w:rPr>
        <w:t>s</w:t>
      </w:r>
      <w:r w:rsidR="000A24A5">
        <w:rPr>
          <w:rFonts w:ascii="Times New Roman" w:hAnsi="Times New Roman" w:cs="Times New Roman"/>
          <w:color w:val="000000" w:themeColor="text1"/>
        </w:rPr>
        <w:t xml:space="preserve"> that excluded density dependence and environmental variation indicated that </w:t>
      </w:r>
      <w:r w:rsidR="00950CD2" w:rsidRPr="00A018BD">
        <w:rPr>
          <w:rFonts w:ascii="Times New Roman" w:hAnsi="Times New Roman" w:cs="Times New Roman"/>
          <w:color w:val="000000" w:themeColor="text1"/>
        </w:rPr>
        <w:t>both the Soapstone prairie and FEWAFB populations ha</w:t>
      </w:r>
      <w:r w:rsidR="000A24A5">
        <w:rPr>
          <w:rFonts w:ascii="Times New Roman" w:hAnsi="Times New Roman" w:cs="Times New Roman"/>
          <w:color w:val="000000" w:themeColor="text1"/>
        </w:rPr>
        <w:t>d</w:t>
      </w:r>
      <w:r w:rsidR="00950CD2" w:rsidRPr="00A018BD">
        <w:rPr>
          <w:rFonts w:ascii="Times New Roman" w:hAnsi="Times New Roman" w:cs="Times New Roman"/>
          <w:color w:val="000000" w:themeColor="text1"/>
        </w:rPr>
        <w:t xml:space="preserve"> positive population growth rate</w:t>
      </w:r>
      <w:r w:rsidR="005A17F3">
        <w:rPr>
          <w:rFonts w:ascii="Times New Roman" w:hAnsi="Times New Roman" w:cs="Times New Roman"/>
          <w:color w:val="000000" w:themeColor="text1"/>
        </w:rPr>
        <w:t>s</w:t>
      </w:r>
      <w:r w:rsidR="00950CD2" w:rsidRPr="00A018BD">
        <w:rPr>
          <w:rFonts w:ascii="Times New Roman" w:hAnsi="Times New Roman" w:cs="Times New Roman"/>
          <w:color w:val="000000" w:themeColor="text1"/>
        </w:rPr>
        <w:t xml:space="preserve"> (Table </w:t>
      </w:r>
      <w:r w:rsidR="00E82E5A">
        <w:rPr>
          <w:rFonts w:ascii="Times New Roman" w:hAnsi="Times New Roman" w:cs="Times New Roman"/>
          <w:color w:val="000000" w:themeColor="text1"/>
        </w:rPr>
        <w:t>2</w:t>
      </w:r>
      <w:r w:rsidR="004547E4" w:rsidRPr="00A018BD">
        <w:rPr>
          <w:rFonts w:ascii="Times New Roman" w:hAnsi="Times New Roman" w:cs="Times New Roman"/>
          <w:color w:val="000000" w:themeColor="text1"/>
        </w:rPr>
        <w:t>:</w:t>
      </w:r>
      <w:r w:rsidR="00950CD2" w:rsidRPr="00A018BD">
        <w:rPr>
          <w:rFonts w:ascii="Times New Roman" w:hAnsi="Times New Roman" w:cs="Times New Roman"/>
          <w:color w:val="000000" w:themeColor="text1"/>
        </w:rPr>
        <w:t xml:space="preserve"> Soapstone prairie</w:t>
      </w:r>
      <w:r w:rsidR="004547E4" w:rsidRPr="00A018BD">
        <w:rPr>
          <w:rFonts w:ascii="Times New Roman" w:hAnsi="Times New Roman" w:cs="Times New Roman"/>
          <w:color w:val="000000" w:themeColor="text1"/>
        </w:rPr>
        <w:t xml:space="preserve">- IPM </w:t>
      </w:r>
      <w:r w:rsidR="003756BD">
        <w:rPr>
          <w:rFonts w:ascii="Times New Roman" w:hAnsi="Times New Roman" w:cs="Times New Roman"/>
          <w:color w:val="000000" w:themeColor="text1"/>
        </w:rPr>
        <w:t>“</w:t>
      </w:r>
      <w:r w:rsidR="004547E4" w:rsidRPr="00A018BD">
        <w:rPr>
          <w:rFonts w:ascii="Times New Roman" w:hAnsi="Times New Roman" w:cs="Times New Roman"/>
          <w:color w:val="000000" w:themeColor="text1"/>
        </w:rPr>
        <w:t>AA</w:t>
      </w:r>
      <w:r w:rsidR="003756BD">
        <w:rPr>
          <w:rFonts w:ascii="Times New Roman" w:hAnsi="Times New Roman" w:cs="Times New Roman"/>
          <w:color w:val="000000" w:themeColor="text1"/>
        </w:rPr>
        <w:t>”</w:t>
      </w:r>
      <w:r w:rsidR="004547E4" w:rsidRPr="00A018BD">
        <w:rPr>
          <w:rFonts w:ascii="Times New Roman" w:hAnsi="Times New Roman" w:cs="Times New Roman"/>
          <w:color w:val="000000" w:themeColor="text1"/>
        </w:rPr>
        <w:t xml:space="preserve">, </w:t>
      </w:r>
      <w:r w:rsidR="004547E4" w:rsidRPr="00A018BD">
        <w:rPr>
          <w:rFonts w:ascii="Times New Roman" w:eastAsia="HGSMinchoE" w:hAnsi="Times New Roman" w:cs="Times New Roman"/>
          <w:color w:val="000000" w:themeColor="text1"/>
        </w:rPr>
        <w:t xml:space="preserve">log(λ) = </w:t>
      </w:r>
      <w:commentRangeStart w:id="53"/>
      <w:commentRangeStart w:id="54"/>
      <w:r w:rsidR="00BB476A" w:rsidRPr="00A018BD">
        <w:rPr>
          <w:rFonts w:ascii="Times New Roman" w:eastAsia="HGSMinchoE" w:hAnsi="Times New Roman" w:cs="Times New Roman"/>
          <w:color w:val="000000" w:themeColor="text1"/>
        </w:rPr>
        <w:t>0</w:t>
      </w:r>
      <w:r w:rsidR="004547E4" w:rsidRPr="00A018BD">
        <w:rPr>
          <w:rFonts w:ascii="Times New Roman" w:eastAsia="HGSMinchoE" w:hAnsi="Times New Roman" w:cs="Times New Roman"/>
          <w:color w:val="000000" w:themeColor="text1"/>
        </w:rPr>
        <w:t>.27</w:t>
      </w:r>
      <w:commentRangeEnd w:id="53"/>
      <w:r w:rsidR="00FB5AA9">
        <w:rPr>
          <w:rStyle w:val="CommentReference"/>
        </w:rPr>
        <w:commentReference w:id="53"/>
      </w:r>
      <w:commentRangeEnd w:id="54"/>
      <w:r w:rsidR="005539DD">
        <w:rPr>
          <w:rStyle w:val="CommentReference"/>
        </w:rPr>
        <w:commentReference w:id="54"/>
      </w:r>
      <w:r w:rsidR="004547E4" w:rsidRPr="00316B32">
        <w:rPr>
          <w:rFonts w:ascii="Times New Roman" w:eastAsia="HGSMinchoE" w:hAnsi="Times New Roman" w:cs="Times New Roman"/>
          <w:color w:val="000000" w:themeColor="text1"/>
        </w:rPr>
        <w:t>;</w:t>
      </w:r>
      <w:r w:rsidR="004547E4" w:rsidRPr="00A018BD">
        <w:rPr>
          <w:rFonts w:ascii="Times New Roman" w:eastAsia="HGSMinchoE" w:hAnsi="Times New Roman" w:cs="Times New Roman"/>
          <w:b/>
          <w:bCs/>
          <w:color w:val="000000" w:themeColor="text1"/>
        </w:rPr>
        <w:t xml:space="preserve"> </w:t>
      </w:r>
      <w:r w:rsidR="00950CD2" w:rsidRPr="00A018BD">
        <w:rPr>
          <w:rFonts w:ascii="Times New Roman" w:hAnsi="Times New Roman" w:cs="Times New Roman"/>
          <w:color w:val="000000" w:themeColor="text1"/>
        </w:rPr>
        <w:t xml:space="preserve"> </w:t>
      </w:r>
      <w:r w:rsidR="004547E4" w:rsidRPr="00A018BD">
        <w:rPr>
          <w:rFonts w:ascii="Times New Roman" w:hAnsi="Times New Roman" w:cs="Times New Roman"/>
          <w:color w:val="000000" w:themeColor="text1"/>
        </w:rPr>
        <w:t xml:space="preserve">FEWAFB – IPM </w:t>
      </w:r>
      <w:r w:rsidR="003756BD">
        <w:rPr>
          <w:rFonts w:ascii="Times New Roman" w:hAnsi="Times New Roman" w:cs="Times New Roman"/>
          <w:color w:val="000000" w:themeColor="text1"/>
        </w:rPr>
        <w:t>“</w:t>
      </w:r>
      <w:r w:rsidR="004547E4" w:rsidRPr="00A018BD">
        <w:rPr>
          <w:rFonts w:ascii="Times New Roman" w:hAnsi="Times New Roman" w:cs="Times New Roman"/>
          <w:color w:val="000000" w:themeColor="text1"/>
        </w:rPr>
        <w:t>BB</w:t>
      </w:r>
      <w:r w:rsidR="003756BD">
        <w:rPr>
          <w:rFonts w:ascii="Times New Roman" w:hAnsi="Times New Roman" w:cs="Times New Roman"/>
          <w:color w:val="000000" w:themeColor="text1"/>
        </w:rPr>
        <w:t>”</w:t>
      </w:r>
      <w:r w:rsidR="004547E4" w:rsidRPr="00A018BD">
        <w:rPr>
          <w:rFonts w:ascii="Times New Roman" w:hAnsi="Times New Roman" w:cs="Times New Roman"/>
          <w:color w:val="000000" w:themeColor="text1"/>
        </w:rPr>
        <w:t xml:space="preserve">, </w:t>
      </w:r>
      <w:r w:rsidR="004547E4" w:rsidRPr="00A018BD">
        <w:rPr>
          <w:rFonts w:ascii="Times New Roman" w:eastAsia="HGSMinchoE" w:hAnsi="Times New Roman" w:cs="Times New Roman"/>
          <w:color w:val="000000" w:themeColor="text1"/>
        </w:rPr>
        <w:t>log(λ)</w:t>
      </w:r>
      <w:r w:rsidR="004547E4" w:rsidRPr="00A018BD">
        <w:rPr>
          <w:rFonts w:ascii="Times New Roman" w:eastAsia="HGSMinchoE" w:hAnsi="Times New Roman" w:cs="Times New Roman"/>
          <w:b/>
          <w:bCs/>
          <w:color w:val="000000" w:themeColor="text1"/>
        </w:rPr>
        <w:t xml:space="preserve"> = </w:t>
      </w:r>
      <w:r w:rsidR="004547E4" w:rsidRPr="00A018BD">
        <w:rPr>
          <w:rFonts w:ascii="Times New Roman" w:hAnsi="Times New Roman" w:cs="Times New Roman"/>
          <w:color w:val="000000" w:themeColor="text1"/>
        </w:rPr>
        <w:t xml:space="preserve"> </w:t>
      </w:r>
      <w:r w:rsidR="00BB476A" w:rsidRPr="00A018BD">
        <w:rPr>
          <w:rFonts w:ascii="Times New Roman" w:hAnsi="Times New Roman" w:cs="Times New Roman"/>
          <w:color w:val="000000" w:themeColor="text1"/>
        </w:rPr>
        <w:t>0.46)</w:t>
      </w:r>
      <w:r w:rsidR="00950CD2" w:rsidRPr="00A018BD">
        <w:rPr>
          <w:rFonts w:ascii="Times New Roman" w:hAnsi="Times New Roman" w:cs="Times New Roman"/>
          <w:color w:val="000000" w:themeColor="text1"/>
        </w:rPr>
        <w:t xml:space="preserve">. </w:t>
      </w:r>
      <w:r w:rsidR="000A24A5">
        <w:rPr>
          <w:rFonts w:ascii="Times New Roman" w:hAnsi="Times New Roman" w:cs="Times New Roman"/>
          <w:color w:val="000000" w:themeColor="text1"/>
        </w:rPr>
        <w:t xml:space="preserve">The Diamond Creek subpopulation at FEWAFB had the highest population growth rate from 2018 to 2020 (Table </w:t>
      </w:r>
      <w:r w:rsidR="00E82E5A">
        <w:rPr>
          <w:rFonts w:ascii="Times New Roman" w:hAnsi="Times New Roman" w:cs="Times New Roman"/>
          <w:color w:val="000000" w:themeColor="text1"/>
        </w:rPr>
        <w:t>2</w:t>
      </w:r>
      <w:r w:rsidR="000A24A5">
        <w:rPr>
          <w:rFonts w:ascii="Times New Roman" w:hAnsi="Times New Roman" w:cs="Times New Roman"/>
          <w:color w:val="000000" w:themeColor="text1"/>
        </w:rPr>
        <w:t xml:space="preserve">: IPM </w:t>
      </w:r>
      <w:r w:rsidR="003756BD">
        <w:rPr>
          <w:rFonts w:ascii="Times New Roman" w:hAnsi="Times New Roman" w:cs="Times New Roman"/>
          <w:color w:val="000000" w:themeColor="text1"/>
        </w:rPr>
        <w:t>“</w:t>
      </w:r>
      <w:r w:rsidR="000A24A5">
        <w:rPr>
          <w:rFonts w:ascii="Times New Roman" w:hAnsi="Times New Roman" w:cs="Times New Roman"/>
          <w:color w:val="000000" w:themeColor="text1"/>
        </w:rPr>
        <w:t>D</w:t>
      </w:r>
      <w:r w:rsidR="003756BD">
        <w:rPr>
          <w:rFonts w:ascii="Times New Roman" w:hAnsi="Times New Roman" w:cs="Times New Roman"/>
          <w:color w:val="000000" w:themeColor="text1"/>
        </w:rPr>
        <w:t>”</w:t>
      </w:r>
      <w:r w:rsidR="000A24A5">
        <w:rPr>
          <w:rFonts w:ascii="Times New Roman" w:hAnsi="Times New Roman" w:cs="Times New Roman"/>
          <w:color w:val="000000" w:themeColor="text1"/>
        </w:rPr>
        <w:t xml:space="preserve">, </w:t>
      </w:r>
      <w:r w:rsidR="000A24A5" w:rsidRPr="00A018BD">
        <w:rPr>
          <w:rFonts w:ascii="Times New Roman" w:eastAsia="HGSMinchoE" w:hAnsi="Times New Roman" w:cs="Times New Roman"/>
          <w:color w:val="000000" w:themeColor="text1"/>
        </w:rPr>
        <w:t>log(λ) = 0.</w:t>
      </w:r>
      <w:r w:rsidR="000A24A5">
        <w:rPr>
          <w:rFonts w:ascii="Times New Roman" w:eastAsia="HGSMinchoE" w:hAnsi="Times New Roman" w:cs="Times New Roman"/>
          <w:color w:val="000000" w:themeColor="text1"/>
        </w:rPr>
        <w:t>81), while the HQ3 subpopulation at Soapstone prairie had the lowest growth rate (</w:t>
      </w:r>
      <w:r w:rsidR="000A24A5">
        <w:rPr>
          <w:rFonts w:ascii="Times New Roman" w:hAnsi="Times New Roman" w:cs="Times New Roman"/>
          <w:color w:val="000000" w:themeColor="text1"/>
        </w:rPr>
        <w:t xml:space="preserve">Table </w:t>
      </w:r>
      <w:r w:rsidR="00E82E5A">
        <w:rPr>
          <w:rFonts w:ascii="Times New Roman" w:hAnsi="Times New Roman" w:cs="Times New Roman"/>
          <w:color w:val="000000" w:themeColor="text1"/>
        </w:rPr>
        <w:t>2</w:t>
      </w:r>
      <w:r w:rsidR="000A24A5">
        <w:rPr>
          <w:rFonts w:ascii="Times New Roman" w:hAnsi="Times New Roman" w:cs="Times New Roman"/>
          <w:color w:val="000000" w:themeColor="text1"/>
        </w:rPr>
        <w:t xml:space="preserve">: IPM </w:t>
      </w:r>
      <w:r w:rsidR="003756BD">
        <w:rPr>
          <w:rFonts w:ascii="Times New Roman" w:hAnsi="Times New Roman" w:cs="Times New Roman"/>
          <w:color w:val="000000" w:themeColor="text1"/>
        </w:rPr>
        <w:t>“</w:t>
      </w:r>
      <w:r w:rsidR="000A24A5">
        <w:rPr>
          <w:rFonts w:ascii="Times New Roman" w:hAnsi="Times New Roman" w:cs="Times New Roman"/>
          <w:color w:val="000000" w:themeColor="text1"/>
        </w:rPr>
        <w:t>G</w:t>
      </w:r>
      <w:r w:rsidR="003756BD">
        <w:rPr>
          <w:rFonts w:ascii="Times New Roman" w:hAnsi="Times New Roman" w:cs="Times New Roman"/>
          <w:color w:val="000000" w:themeColor="text1"/>
        </w:rPr>
        <w:t>”</w:t>
      </w:r>
      <w:r w:rsidR="000A24A5">
        <w:rPr>
          <w:rFonts w:ascii="Times New Roman" w:hAnsi="Times New Roman" w:cs="Times New Roman"/>
          <w:color w:val="000000" w:themeColor="text1"/>
        </w:rPr>
        <w:t xml:space="preserve">, </w:t>
      </w:r>
      <w:r w:rsidR="000A24A5" w:rsidRPr="00A018BD">
        <w:rPr>
          <w:rFonts w:ascii="Times New Roman" w:eastAsia="HGSMinchoE" w:hAnsi="Times New Roman" w:cs="Times New Roman"/>
          <w:color w:val="000000" w:themeColor="text1"/>
        </w:rPr>
        <w:t>log(λ) = 0.</w:t>
      </w:r>
      <w:r w:rsidR="000A24A5">
        <w:rPr>
          <w:rFonts w:ascii="Times New Roman" w:eastAsia="HGSMinchoE" w:hAnsi="Times New Roman" w:cs="Times New Roman"/>
          <w:color w:val="000000" w:themeColor="text1"/>
        </w:rPr>
        <w:t xml:space="preserve">19). </w:t>
      </w:r>
      <w:r w:rsidR="000A24A5">
        <w:rPr>
          <w:rFonts w:ascii="Times New Roman" w:hAnsi="Times New Roman" w:cs="Times New Roman"/>
          <w:color w:val="000000" w:themeColor="text1"/>
        </w:rPr>
        <w:t xml:space="preserve">We parameterized multiple </w:t>
      </w:r>
      <w:r w:rsidR="00C82801" w:rsidRPr="00A018BD">
        <w:rPr>
          <w:rFonts w:ascii="Times New Roman" w:hAnsi="Times New Roman" w:cs="Times New Roman"/>
          <w:color w:val="000000" w:themeColor="text1"/>
        </w:rPr>
        <w:t xml:space="preserve">other </w:t>
      </w:r>
      <w:r w:rsidR="000A24A5">
        <w:rPr>
          <w:rFonts w:ascii="Times New Roman" w:hAnsi="Times New Roman" w:cs="Times New Roman"/>
          <w:color w:val="000000" w:themeColor="text1"/>
        </w:rPr>
        <w:t xml:space="preserve">sets of </w:t>
      </w:r>
      <w:r w:rsidR="00C82801" w:rsidRPr="00A018BD">
        <w:rPr>
          <w:rFonts w:ascii="Times New Roman" w:hAnsi="Times New Roman" w:cs="Times New Roman"/>
          <w:color w:val="000000" w:themeColor="text1"/>
        </w:rPr>
        <w:t xml:space="preserve">IPMs </w:t>
      </w:r>
      <w:r w:rsidR="000A24A5">
        <w:rPr>
          <w:rFonts w:ascii="Times New Roman" w:hAnsi="Times New Roman" w:cs="Times New Roman"/>
          <w:color w:val="000000" w:themeColor="text1"/>
        </w:rPr>
        <w:t xml:space="preserve">that </w:t>
      </w:r>
      <w:r w:rsidR="00C82801" w:rsidRPr="00A018BD">
        <w:rPr>
          <w:rFonts w:ascii="Times New Roman" w:hAnsi="Times New Roman" w:cs="Times New Roman"/>
          <w:color w:val="000000" w:themeColor="text1"/>
        </w:rPr>
        <w:t xml:space="preserve">used different combinations of covariates in their vital rate models, </w:t>
      </w:r>
      <w:r w:rsidR="000A24A5">
        <w:rPr>
          <w:rFonts w:ascii="Times New Roman" w:hAnsi="Times New Roman" w:cs="Times New Roman"/>
          <w:color w:val="000000" w:themeColor="text1"/>
        </w:rPr>
        <w:t xml:space="preserve">and </w:t>
      </w:r>
      <w:r w:rsidR="00E12AEA" w:rsidRPr="00A018BD">
        <w:rPr>
          <w:rFonts w:ascii="Times New Roman" w:hAnsi="Times New Roman" w:cs="Times New Roman"/>
          <w:color w:val="000000" w:themeColor="text1"/>
        </w:rPr>
        <w:t xml:space="preserve">almost </w:t>
      </w:r>
      <w:r w:rsidR="00C82801" w:rsidRPr="00A018BD">
        <w:rPr>
          <w:rFonts w:ascii="Times New Roman" w:hAnsi="Times New Roman" w:cs="Times New Roman"/>
          <w:color w:val="000000" w:themeColor="text1"/>
        </w:rPr>
        <w:t>all identified a positive population growth rate (</w:t>
      </w:r>
      <w:r w:rsidR="00653597" w:rsidRPr="00A018BD">
        <w:rPr>
          <w:rFonts w:ascii="Times New Roman" w:hAnsi="Times New Roman" w:cs="Times New Roman"/>
          <w:color w:val="000000" w:themeColor="text1"/>
        </w:rPr>
        <w:t xml:space="preserve">Table </w:t>
      </w:r>
      <w:r w:rsidR="00E82E5A">
        <w:rPr>
          <w:rFonts w:ascii="Times New Roman" w:hAnsi="Times New Roman" w:cs="Times New Roman"/>
          <w:color w:val="000000" w:themeColor="text1"/>
        </w:rPr>
        <w:t>2</w:t>
      </w:r>
      <w:r w:rsidR="00C82801" w:rsidRPr="00A018BD">
        <w:rPr>
          <w:rFonts w:ascii="Times New Roman" w:hAnsi="Times New Roman" w:cs="Times New Roman"/>
          <w:color w:val="000000" w:themeColor="text1"/>
        </w:rPr>
        <w:t>)</w:t>
      </w:r>
      <w:r w:rsidR="00653597" w:rsidRPr="00A018BD">
        <w:rPr>
          <w:rFonts w:ascii="Times New Roman" w:hAnsi="Times New Roman" w:cs="Times New Roman"/>
          <w:color w:val="000000" w:themeColor="text1"/>
        </w:rPr>
        <w:t>.</w:t>
      </w:r>
      <w:r w:rsidR="00C82801" w:rsidRPr="00A018BD">
        <w:rPr>
          <w:rFonts w:ascii="Times New Roman" w:hAnsi="Times New Roman" w:cs="Times New Roman"/>
          <w:color w:val="000000" w:themeColor="text1"/>
        </w:rPr>
        <w:t xml:space="preserve"> </w:t>
      </w:r>
      <w:r w:rsidR="00653597" w:rsidRPr="00A018BD">
        <w:rPr>
          <w:rFonts w:ascii="Times New Roman" w:hAnsi="Times New Roman" w:cs="Times New Roman"/>
          <w:color w:val="000000" w:themeColor="text1"/>
        </w:rPr>
        <w:t xml:space="preserve"> </w:t>
      </w:r>
    </w:p>
    <w:p w14:paraId="2A6E9003" w14:textId="7559125C" w:rsidR="00B37535" w:rsidRPr="00A018BD" w:rsidRDefault="00E76CDB" w:rsidP="00E82E5A">
      <w:pPr>
        <w:spacing w:line="480" w:lineRule="auto"/>
        <w:rPr>
          <w:rFonts w:ascii="Times New Roman" w:hAnsi="Times New Roman" w:cs="Times New Roman"/>
          <w:color w:val="000000" w:themeColor="text1"/>
        </w:rPr>
      </w:pPr>
      <w:r w:rsidRPr="00A018BD">
        <w:rPr>
          <w:rFonts w:ascii="Times New Roman" w:hAnsi="Times New Roman" w:cs="Times New Roman"/>
          <w:color w:val="000000" w:themeColor="text1"/>
        </w:rPr>
        <w:tab/>
      </w:r>
      <w:r w:rsidR="00B6794B" w:rsidRPr="00A018BD">
        <w:rPr>
          <w:rFonts w:ascii="Times New Roman" w:hAnsi="Times New Roman" w:cs="Times New Roman"/>
          <w:color w:val="000000" w:themeColor="text1"/>
        </w:rPr>
        <w:t xml:space="preserve">A density-independent, discretized IPM kernel (made using IPM </w:t>
      </w:r>
      <w:r w:rsidR="003756BD">
        <w:rPr>
          <w:rFonts w:ascii="Times New Roman" w:hAnsi="Times New Roman" w:cs="Times New Roman"/>
          <w:color w:val="000000" w:themeColor="text1"/>
        </w:rPr>
        <w:t>“</w:t>
      </w:r>
      <w:r w:rsidR="00B6794B" w:rsidRPr="00A018BD">
        <w:rPr>
          <w:rFonts w:ascii="Times New Roman" w:hAnsi="Times New Roman" w:cs="Times New Roman"/>
          <w:color w:val="000000" w:themeColor="text1"/>
        </w:rPr>
        <w:t>A</w:t>
      </w:r>
      <w:r w:rsidR="003756BD">
        <w:rPr>
          <w:rFonts w:ascii="Times New Roman" w:hAnsi="Times New Roman" w:cs="Times New Roman"/>
          <w:color w:val="000000" w:themeColor="text1"/>
        </w:rPr>
        <w:t>”</w:t>
      </w:r>
      <w:r w:rsidR="00B6794B" w:rsidRPr="00A018BD">
        <w:rPr>
          <w:rFonts w:ascii="Times New Roman" w:hAnsi="Times New Roman" w:cs="Times New Roman"/>
          <w:color w:val="000000" w:themeColor="text1"/>
        </w:rPr>
        <w:t xml:space="preserve">) shows transition probabilities within and between the discrete and continuous stages of the </w:t>
      </w:r>
      <w:r w:rsidR="00B6794B" w:rsidRPr="00A018BD">
        <w:rPr>
          <w:rFonts w:ascii="Times New Roman" w:hAnsi="Times New Roman" w:cs="Times New Roman"/>
          <w:i/>
          <w:iCs/>
          <w:color w:val="000000" w:themeColor="text1"/>
        </w:rPr>
        <w:t xml:space="preserve">O. coloradensis </w:t>
      </w:r>
      <w:r w:rsidR="00B6794B" w:rsidRPr="00A018BD">
        <w:rPr>
          <w:rFonts w:ascii="Times New Roman" w:hAnsi="Times New Roman" w:cs="Times New Roman"/>
          <w:color w:val="000000" w:themeColor="text1"/>
        </w:rPr>
        <w:t>lifecycle when all populations and transitions are considered together (</w:t>
      </w:r>
      <w:r w:rsidR="002F2A01">
        <w:rPr>
          <w:rFonts w:ascii="Times New Roman" w:hAnsi="Times New Roman" w:cs="Times New Roman"/>
          <w:color w:val="000000" w:themeColor="text1"/>
        </w:rPr>
        <w:t>Fig. 4</w:t>
      </w:r>
      <w:r w:rsidR="00B6794B" w:rsidRPr="00A018BD">
        <w:rPr>
          <w:rFonts w:ascii="Times New Roman" w:hAnsi="Times New Roman" w:cs="Times New Roman"/>
          <w:color w:val="000000" w:themeColor="text1"/>
        </w:rPr>
        <w:t xml:space="preserve">A). </w:t>
      </w:r>
      <w:r w:rsidR="00A018BD" w:rsidRPr="00A018BD">
        <w:rPr>
          <w:rFonts w:ascii="Times New Roman" w:hAnsi="Times New Roman" w:cs="Times New Roman"/>
          <w:color w:val="000000" w:themeColor="text1"/>
        </w:rPr>
        <w:t>Relative to the rest of the kernel, t</w:t>
      </w:r>
      <w:r w:rsidR="00B6794B" w:rsidRPr="00A018BD">
        <w:rPr>
          <w:rFonts w:ascii="Times New Roman" w:hAnsi="Times New Roman" w:cs="Times New Roman"/>
          <w:color w:val="000000" w:themeColor="text1"/>
        </w:rPr>
        <w:t xml:space="preserve">here is a very high probability that seeds stay in the seedbank, </w:t>
      </w:r>
      <w:r w:rsidR="00A018BD" w:rsidRPr="00A018BD">
        <w:rPr>
          <w:rFonts w:ascii="Times New Roman" w:hAnsi="Times New Roman" w:cs="Times New Roman"/>
          <w:color w:val="000000" w:themeColor="text1"/>
        </w:rPr>
        <w:t xml:space="preserve">as well as </w:t>
      </w:r>
      <w:r w:rsidR="00077A67">
        <w:rPr>
          <w:rFonts w:ascii="Times New Roman" w:hAnsi="Times New Roman" w:cs="Times New Roman"/>
          <w:color w:val="000000" w:themeColor="text1"/>
        </w:rPr>
        <w:t>a</w:t>
      </w:r>
      <w:r w:rsidR="00A018BD" w:rsidRPr="00A018BD">
        <w:rPr>
          <w:rFonts w:ascii="Times New Roman" w:hAnsi="Times New Roman" w:cs="Times New Roman"/>
          <w:color w:val="000000" w:themeColor="text1"/>
        </w:rPr>
        <w:t xml:space="preserve"> </w:t>
      </w:r>
      <w:r w:rsidR="00077A67">
        <w:rPr>
          <w:rFonts w:ascii="Times New Roman" w:hAnsi="Times New Roman" w:cs="Times New Roman"/>
          <w:color w:val="000000" w:themeColor="text1"/>
        </w:rPr>
        <w:t>large</w:t>
      </w:r>
      <w:r w:rsidR="00077A67" w:rsidRPr="00A018BD">
        <w:rPr>
          <w:rFonts w:ascii="Times New Roman" w:hAnsi="Times New Roman" w:cs="Times New Roman"/>
          <w:color w:val="000000" w:themeColor="text1"/>
        </w:rPr>
        <w:t xml:space="preserve"> </w:t>
      </w:r>
      <w:r w:rsidR="00A018BD" w:rsidRPr="00A018BD">
        <w:rPr>
          <w:rFonts w:ascii="Times New Roman" w:hAnsi="Times New Roman" w:cs="Times New Roman"/>
          <w:color w:val="000000" w:themeColor="text1"/>
        </w:rPr>
        <w:t xml:space="preserve">contribution of </w:t>
      </w:r>
      <w:r w:rsidR="00077A67">
        <w:rPr>
          <w:rFonts w:ascii="Times New Roman" w:hAnsi="Times New Roman" w:cs="Times New Roman"/>
          <w:color w:val="000000" w:themeColor="text1"/>
        </w:rPr>
        <w:t xml:space="preserve">seeds from </w:t>
      </w:r>
      <w:r w:rsidR="00A26230">
        <w:rPr>
          <w:rFonts w:ascii="Times New Roman" w:hAnsi="Times New Roman" w:cs="Times New Roman"/>
          <w:color w:val="000000" w:themeColor="text1"/>
        </w:rPr>
        <w:t xml:space="preserve">medium-sized </w:t>
      </w:r>
      <w:r w:rsidR="00A018BD" w:rsidRPr="00A018BD">
        <w:rPr>
          <w:rFonts w:ascii="Times New Roman" w:hAnsi="Times New Roman" w:cs="Times New Roman"/>
          <w:color w:val="000000" w:themeColor="text1"/>
        </w:rPr>
        <w:t xml:space="preserve">adult plants to the seedbank in the next year. The rates at which seeds are produced by adult plants and stay in the seedbank have the most impact </w:t>
      </w:r>
      <w:r w:rsidR="00A018BD" w:rsidRPr="00A018BD">
        <w:rPr>
          <w:rFonts w:ascii="Times New Roman" w:hAnsi="Times New Roman" w:cs="Times New Roman"/>
          <w:color w:val="000000" w:themeColor="text1"/>
        </w:rPr>
        <w:lastRenderedPageBreak/>
        <w:t>on population growth rate (</w:t>
      </w:r>
      <w:r w:rsidR="002F2A01">
        <w:rPr>
          <w:rFonts w:ascii="Times New Roman" w:hAnsi="Times New Roman" w:cs="Times New Roman"/>
          <w:color w:val="000000" w:themeColor="text1"/>
        </w:rPr>
        <w:t>Fig. 4</w:t>
      </w:r>
      <w:r w:rsidR="00A018BD" w:rsidRPr="00A018BD">
        <w:rPr>
          <w:rFonts w:ascii="Times New Roman" w:hAnsi="Times New Roman" w:cs="Times New Roman"/>
          <w:color w:val="000000" w:themeColor="text1"/>
        </w:rPr>
        <w:t xml:space="preserve">C). </w:t>
      </w:r>
      <w:r w:rsidR="00B37535" w:rsidRPr="00A018BD">
        <w:rPr>
          <w:rFonts w:ascii="Times New Roman" w:hAnsi="Times New Roman" w:cs="Times New Roman"/>
          <w:noProof/>
          <w:color w:val="000000" w:themeColor="text1"/>
        </w:rPr>
        <w:drawing>
          <wp:inline distT="0" distB="0" distL="0" distR="0" wp14:anchorId="5AB81EB6" wp14:editId="68B2282D">
            <wp:extent cx="5755044" cy="43799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5">
                      <a:extLst>
                        <a:ext uri="{28A0092B-C50C-407E-A947-70E740481C1C}">
                          <a14:useLocalDpi xmlns:a14="http://schemas.microsoft.com/office/drawing/2010/main" val="0"/>
                        </a:ext>
                      </a:extLst>
                    </a:blip>
                    <a:srcRect r="6142"/>
                    <a:stretch/>
                  </pic:blipFill>
                  <pic:spPr bwMode="auto">
                    <a:xfrm>
                      <a:off x="0" y="0"/>
                      <a:ext cx="5755044" cy="4379976"/>
                    </a:xfrm>
                    <a:prstGeom prst="rect">
                      <a:avLst/>
                    </a:prstGeom>
                    <a:ln>
                      <a:noFill/>
                    </a:ln>
                    <a:extLst>
                      <a:ext uri="{53640926-AAD7-44D8-BBD7-CCE9431645EC}">
                        <a14:shadowObscured xmlns:a14="http://schemas.microsoft.com/office/drawing/2010/main"/>
                      </a:ext>
                    </a:extLst>
                  </pic:spPr>
                </pic:pic>
              </a:graphicData>
            </a:graphic>
          </wp:inline>
        </w:drawing>
      </w:r>
    </w:p>
    <w:p w14:paraId="29C264A0" w14:textId="4522B53B" w:rsidR="00DA0BEC" w:rsidRDefault="002F2A01" w:rsidP="00D278F6">
      <w:pPr>
        <w:rPr>
          <w:rFonts w:ascii="Times New Roman" w:hAnsi="Times New Roman" w:cs="Times New Roman"/>
          <w:color w:val="000000" w:themeColor="text1"/>
        </w:rPr>
      </w:pPr>
      <w:r>
        <w:rPr>
          <w:rFonts w:ascii="Times New Roman" w:hAnsi="Times New Roman" w:cs="Times New Roman"/>
          <w:b/>
          <w:bCs/>
          <w:color w:val="000000" w:themeColor="text1"/>
        </w:rPr>
        <w:t>Figure 4</w:t>
      </w:r>
      <w:r w:rsidR="00D278F6" w:rsidRPr="00A018BD">
        <w:rPr>
          <w:rFonts w:ascii="Times New Roman" w:hAnsi="Times New Roman" w:cs="Times New Roman"/>
          <w:color w:val="000000" w:themeColor="text1"/>
        </w:rPr>
        <w:t xml:space="preserve">. </w:t>
      </w:r>
      <w:r w:rsidR="00B37535" w:rsidRPr="00A018BD">
        <w:rPr>
          <w:rFonts w:ascii="Times New Roman" w:hAnsi="Times New Roman" w:cs="Times New Roman"/>
          <w:color w:val="000000" w:themeColor="text1"/>
        </w:rPr>
        <w:t xml:space="preserve">Visualizations of the </w:t>
      </w:r>
      <w:r w:rsidR="00B37535" w:rsidRPr="00A018BD">
        <w:rPr>
          <w:rFonts w:ascii="Times New Roman" w:hAnsi="Times New Roman" w:cs="Times New Roman"/>
          <w:i/>
          <w:iCs/>
          <w:color w:val="000000" w:themeColor="text1"/>
        </w:rPr>
        <w:t>O. coloradensis</w:t>
      </w:r>
      <w:r w:rsidR="00B37535" w:rsidRPr="00A018BD">
        <w:rPr>
          <w:rFonts w:ascii="Times New Roman" w:hAnsi="Times New Roman" w:cs="Times New Roman"/>
          <w:color w:val="000000" w:themeColor="text1"/>
        </w:rPr>
        <w:t xml:space="preserve"> IPM</w:t>
      </w:r>
      <w:r w:rsidR="00517ABF">
        <w:rPr>
          <w:rFonts w:ascii="Times New Roman" w:hAnsi="Times New Roman" w:cs="Times New Roman"/>
          <w:color w:val="000000" w:themeColor="text1"/>
        </w:rPr>
        <w:t xml:space="preserve"> kernels</w:t>
      </w:r>
      <w:r w:rsidR="00B37535" w:rsidRPr="00A018BD">
        <w:rPr>
          <w:rFonts w:ascii="Times New Roman" w:hAnsi="Times New Roman" w:cs="Times New Roman"/>
          <w:color w:val="000000" w:themeColor="text1"/>
        </w:rPr>
        <w:t>. (</w:t>
      </w:r>
      <w:r w:rsidR="00B37535" w:rsidRPr="00A018BD">
        <w:rPr>
          <w:rFonts w:ascii="Times New Roman" w:hAnsi="Times New Roman" w:cs="Times New Roman"/>
          <w:b/>
          <w:bCs/>
          <w:color w:val="000000" w:themeColor="text1"/>
        </w:rPr>
        <w:t>A</w:t>
      </w:r>
      <w:r w:rsidR="00B37535" w:rsidRPr="00A018BD">
        <w:rPr>
          <w:rFonts w:ascii="Times New Roman" w:hAnsi="Times New Roman" w:cs="Times New Roman"/>
          <w:color w:val="000000" w:themeColor="text1"/>
        </w:rPr>
        <w:t>) The IPM</w:t>
      </w:r>
      <w:r w:rsidR="00D278F6" w:rsidRPr="00A018BD">
        <w:rPr>
          <w:rFonts w:ascii="Times New Roman" w:hAnsi="Times New Roman" w:cs="Times New Roman"/>
          <w:color w:val="000000" w:themeColor="text1"/>
        </w:rPr>
        <w:t xml:space="preserve"> kernel for </w:t>
      </w:r>
      <w:r w:rsidR="00D278F6" w:rsidRPr="00A018BD">
        <w:rPr>
          <w:rFonts w:ascii="Times New Roman" w:hAnsi="Times New Roman" w:cs="Times New Roman"/>
          <w:i/>
          <w:iCs/>
          <w:color w:val="000000" w:themeColor="text1"/>
        </w:rPr>
        <w:t>O. coloradensis</w:t>
      </w:r>
      <w:r w:rsidR="00D278F6" w:rsidRPr="00A018BD">
        <w:rPr>
          <w:rFonts w:ascii="Times New Roman" w:hAnsi="Times New Roman" w:cs="Times New Roman"/>
          <w:color w:val="000000" w:themeColor="text1"/>
        </w:rPr>
        <w:t xml:space="preserve">. </w:t>
      </w:r>
      <w:r w:rsidR="00B37535" w:rsidRPr="00A018BD">
        <w:rPr>
          <w:rFonts w:ascii="Times New Roman" w:hAnsi="Times New Roman" w:cs="Times New Roman"/>
          <w:color w:val="000000" w:themeColor="text1"/>
        </w:rPr>
        <w:t xml:space="preserve">This kernel shows a density-independent IPM constructed using all data from all transitions (IPM A). </w:t>
      </w:r>
      <w:r w:rsidR="00893A77" w:rsidRPr="00A018BD">
        <w:rPr>
          <w:rFonts w:ascii="Times New Roman" w:hAnsi="Times New Roman" w:cs="Times New Roman"/>
          <w:color w:val="000000" w:themeColor="text1"/>
        </w:rPr>
        <w:t>(</w:t>
      </w:r>
      <w:r w:rsidR="00893A77" w:rsidRPr="00A018BD">
        <w:rPr>
          <w:rFonts w:ascii="Times New Roman" w:hAnsi="Times New Roman" w:cs="Times New Roman"/>
          <w:b/>
          <w:bCs/>
          <w:color w:val="000000" w:themeColor="text1"/>
        </w:rPr>
        <w:t>B</w:t>
      </w:r>
      <w:r w:rsidR="00893A77" w:rsidRPr="00A018BD">
        <w:rPr>
          <w:rFonts w:ascii="Times New Roman" w:hAnsi="Times New Roman" w:cs="Times New Roman"/>
          <w:color w:val="000000" w:themeColor="text1"/>
        </w:rPr>
        <w:t>) Sensitivity of th</w:t>
      </w:r>
      <w:r w:rsidR="00A46B89" w:rsidRPr="00A018BD">
        <w:rPr>
          <w:rFonts w:ascii="Times New Roman" w:hAnsi="Times New Roman" w:cs="Times New Roman"/>
          <w:color w:val="000000" w:themeColor="text1"/>
        </w:rPr>
        <w:t>e IPM kernel. (</w:t>
      </w:r>
      <w:r w:rsidR="00A46B89" w:rsidRPr="00A018BD">
        <w:rPr>
          <w:rFonts w:ascii="Times New Roman" w:hAnsi="Times New Roman" w:cs="Times New Roman"/>
          <w:b/>
          <w:bCs/>
          <w:color w:val="000000" w:themeColor="text1"/>
        </w:rPr>
        <w:t>C</w:t>
      </w:r>
      <w:r w:rsidR="00A46B89" w:rsidRPr="00A018BD">
        <w:rPr>
          <w:rFonts w:ascii="Times New Roman" w:hAnsi="Times New Roman" w:cs="Times New Roman"/>
          <w:color w:val="000000" w:themeColor="text1"/>
        </w:rPr>
        <w:t>) Elasticity of the IPM kernel. In all panels, c</w:t>
      </w:r>
      <w:r w:rsidR="00D278F6" w:rsidRPr="00A018BD">
        <w:rPr>
          <w:rFonts w:ascii="Times New Roman" w:hAnsi="Times New Roman" w:cs="Times New Roman"/>
          <w:color w:val="000000" w:themeColor="text1"/>
        </w:rPr>
        <w:t>olor indicates probability, with darker colors corresponding to higher probability, and lighter colors corresponding to lower probability.</w:t>
      </w:r>
      <w:r w:rsidR="00B37535" w:rsidRPr="00A018BD">
        <w:rPr>
          <w:rFonts w:ascii="Times New Roman" w:hAnsi="Times New Roman" w:cs="Times New Roman"/>
          <w:color w:val="000000" w:themeColor="text1"/>
        </w:rPr>
        <w:t xml:space="preserve"> The dashed line shows a 1:1 line. </w:t>
      </w:r>
    </w:p>
    <w:p w14:paraId="02B2800B" w14:textId="77777777" w:rsidR="00DA0BEC" w:rsidRPr="00A018BD" w:rsidRDefault="00DA0BEC" w:rsidP="00D278F6">
      <w:pPr>
        <w:rPr>
          <w:rFonts w:ascii="Times New Roman" w:hAnsi="Times New Roman" w:cs="Times New Roman"/>
          <w:color w:val="000000" w:themeColor="text1"/>
        </w:rPr>
      </w:pPr>
    </w:p>
    <w:p w14:paraId="6DD3EF94" w14:textId="0736047B" w:rsidR="00DA0BEC" w:rsidRPr="00316B32" w:rsidRDefault="00517ABF" w:rsidP="00316B32">
      <w:pPr>
        <w:rPr>
          <w:i/>
          <w:iCs/>
        </w:rPr>
      </w:pPr>
      <w:r>
        <w:rPr>
          <w:rFonts w:ascii="Times New Roman" w:hAnsi="Times New Roman" w:cs="Times New Roman"/>
          <w:i/>
          <w:iCs/>
        </w:rPr>
        <w:t xml:space="preserve">Objective 2: </w:t>
      </w:r>
      <w:r w:rsidR="004F1F0D" w:rsidRPr="00316B32">
        <w:rPr>
          <w:rFonts w:ascii="Times New Roman" w:hAnsi="Times New Roman" w:cs="Times New Roman"/>
          <w:i/>
          <w:iCs/>
        </w:rPr>
        <w:t>Evaluating Persistence Mechanisms</w:t>
      </w:r>
    </w:p>
    <w:p w14:paraId="7B4A00B4" w14:textId="3D14FF28" w:rsidR="00FC2744" w:rsidRPr="00B431C8" w:rsidRDefault="004F1F0D" w:rsidP="00430083">
      <w:pPr>
        <w:pStyle w:val="NormalWeb"/>
        <w:spacing w:line="480" w:lineRule="auto"/>
        <w:ind w:firstLine="720"/>
        <w:rPr>
          <w:rFonts w:eastAsia="HGSMinchoE"/>
          <w:color w:val="000000" w:themeColor="text1"/>
        </w:rPr>
      </w:pPr>
      <w:r w:rsidRPr="00DA0BEC">
        <w:rPr>
          <w:rFonts w:eastAsia="HGSMinchoE"/>
          <w:i/>
          <w:iCs/>
          <w:color w:val="000000" w:themeColor="text1"/>
        </w:rPr>
        <w:t>Negative Density Dependence</w:t>
      </w:r>
      <w:r w:rsidR="00C378AF" w:rsidRPr="00DA0BEC">
        <w:rPr>
          <w:rFonts w:eastAsia="HGSMinchoE"/>
          <w:color w:val="000000" w:themeColor="text1"/>
        </w:rPr>
        <w:t xml:space="preserve">: </w:t>
      </w:r>
      <w:r w:rsidR="0048274E">
        <w:rPr>
          <w:rFonts w:eastAsia="HGSMinchoE"/>
          <w:color w:val="000000" w:themeColor="text1"/>
        </w:rPr>
        <w:t xml:space="preserve">There is moderate evidence that negative density-dependence is acting to maintain populations of </w:t>
      </w:r>
      <w:r w:rsidR="0048274E">
        <w:rPr>
          <w:rFonts w:eastAsia="HGSMinchoE"/>
          <w:i/>
          <w:iCs/>
          <w:color w:val="000000" w:themeColor="text1"/>
        </w:rPr>
        <w:t>O</w:t>
      </w:r>
      <w:r w:rsidR="0048274E" w:rsidRPr="0048274E">
        <w:rPr>
          <w:rFonts w:eastAsia="HGSMinchoE"/>
          <w:i/>
          <w:iCs/>
          <w:color w:val="000000" w:themeColor="text1"/>
        </w:rPr>
        <w:t>. coloradensis</w:t>
      </w:r>
      <w:r w:rsidR="0048274E">
        <w:rPr>
          <w:rFonts w:eastAsia="HGSMinchoE"/>
          <w:color w:val="000000" w:themeColor="text1"/>
        </w:rPr>
        <w:t xml:space="preserve">. </w:t>
      </w:r>
      <w:r w:rsidR="005548B3" w:rsidRPr="0048274E">
        <w:rPr>
          <w:rFonts w:eastAsia="HGSMinchoE"/>
          <w:color w:val="000000" w:themeColor="text1"/>
        </w:rPr>
        <w:t>AIC</w:t>
      </w:r>
      <w:r w:rsidR="005548B3" w:rsidRPr="00DA0BEC">
        <w:rPr>
          <w:rFonts w:eastAsia="HGSMinchoE"/>
          <w:color w:val="000000" w:themeColor="text1"/>
        </w:rPr>
        <w:t xml:space="preserve"> comparison of </w:t>
      </w:r>
      <w:r w:rsidRPr="00DA0BEC">
        <w:rPr>
          <w:rFonts w:eastAsia="HGSMinchoE"/>
          <w:color w:val="000000" w:themeColor="text1"/>
        </w:rPr>
        <w:t>continuous vital rate</w:t>
      </w:r>
      <w:r w:rsidR="005548B3" w:rsidRPr="00DA0BEC">
        <w:rPr>
          <w:rFonts w:eastAsia="HGSMinchoE"/>
          <w:color w:val="000000" w:themeColor="text1"/>
        </w:rPr>
        <w:t xml:space="preserve"> models</w:t>
      </w:r>
      <w:r w:rsidRPr="00DA0BEC">
        <w:rPr>
          <w:rFonts w:eastAsia="HGSMinchoE"/>
          <w:color w:val="000000" w:themeColor="text1"/>
        </w:rPr>
        <w:t xml:space="preserve"> </w:t>
      </w:r>
      <w:r w:rsidR="005548B3" w:rsidRPr="00DA0BEC">
        <w:rPr>
          <w:rFonts w:eastAsia="HGSMinchoE"/>
          <w:color w:val="000000" w:themeColor="text1"/>
        </w:rPr>
        <w:t>indicate that</w:t>
      </w:r>
      <w:r w:rsidR="00903A87" w:rsidRPr="00DA0BEC">
        <w:rPr>
          <w:rFonts w:eastAsia="HGSMinchoE"/>
          <w:color w:val="000000" w:themeColor="text1"/>
        </w:rPr>
        <w:t xml:space="preserve"> </w:t>
      </w:r>
      <w:commentRangeStart w:id="55"/>
      <w:r w:rsidR="00903A87" w:rsidRPr="00DA0BEC">
        <w:rPr>
          <w:rFonts w:eastAsia="HGSMinchoE"/>
          <w:color w:val="000000" w:themeColor="text1"/>
        </w:rPr>
        <w:t>density-dependent models are</w:t>
      </w:r>
      <w:r w:rsidR="00903A87" w:rsidRPr="00A018BD">
        <w:rPr>
          <w:rFonts w:eastAsia="HGSMinchoE"/>
          <w:color w:val="000000" w:themeColor="text1"/>
        </w:rPr>
        <w:t xml:space="preserve"> better predictors </w:t>
      </w:r>
      <w:commentRangeEnd w:id="55"/>
      <w:r w:rsidR="00601352">
        <w:rPr>
          <w:rStyle w:val="CommentReference"/>
          <w:rFonts w:asciiTheme="minorHAnsi" w:eastAsiaTheme="minorHAnsi" w:hAnsiTheme="minorHAnsi" w:cstheme="minorBidi"/>
        </w:rPr>
        <w:commentReference w:id="55"/>
      </w:r>
      <w:r w:rsidR="00903A87" w:rsidRPr="00A018BD">
        <w:rPr>
          <w:rFonts w:eastAsia="HGSMinchoE"/>
          <w:color w:val="000000" w:themeColor="text1"/>
        </w:rPr>
        <w:t xml:space="preserve">of </w:t>
      </w:r>
      <w:r w:rsidR="005E17DF">
        <w:rPr>
          <w:rFonts w:eastAsia="HGSMinchoE"/>
          <w:color w:val="000000" w:themeColor="text1"/>
        </w:rPr>
        <w:t>the majority of</w:t>
      </w:r>
      <w:r w:rsidR="005E17DF" w:rsidRPr="00A018BD">
        <w:rPr>
          <w:rFonts w:eastAsia="HGSMinchoE"/>
          <w:color w:val="000000" w:themeColor="text1"/>
        </w:rPr>
        <w:t xml:space="preserve"> </w:t>
      </w:r>
      <w:r w:rsidR="00903A87" w:rsidRPr="00A018BD">
        <w:rPr>
          <w:rFonts w:eastAsia="HGSMinchoE"/>
          <w:color w:val="000000" w:themeColor="text1"/>
        </w:rPr>
        <w:t>vital rates than density-independent models in most subpopulations</w:t>
      </w:r>
      <w:r w:rsidR="00917D31" w:rsidRPr="00A018BD">
        <w:rPr>
          <w:rFonts w:eastAsia="HGSMinchoE"/>
          <w:color w:val="000000" w:themeColor="text1"/>
        </w:rPr>
        <w:t xml:space="preserve"> (Table </w:t>
      </w:r>
      <w:r w:rsidR="00E82E5A">
        <w:rPr>
          <w:rFonts w:eastAsia="HGSMinchoE"/>
          <w:color w:val="000000" w:themeColor="text1"/>
        </w:rPr>
        <w:t>4</w:t>
      </w:r>
      <w:r w:rsidR="00917D31" w:rsidRPr="00A018BD">
        <w:rPr>
          <w:rFonts w:eastAsia="HGSMinchoE"/>
          <w:color w:val="000000" w:themeColor="text1"/>
        </w:rPr>
        <w:t>)</w:t>
      </w:r>
      <w:r w:rsidR="00903A87" w:rsidRPr="00A018BD">
        <w:rPr>
          <w:rFonts w:eastAsia="HGSMinchoE"/>
          <w:color w:val="000000" w:themeColor="text1"/>
        </w:rPr>
        <w:t>.</w:t>
      </w:r>
      <w:r w:rsidR="00A04A1D" w:rsidRPr="00A018BD">
        <w:rPr>
          <w:rFonts w:eastAsia="HGSMinchoE"/>
          <w:color w:val="000000" w:themeColor="text1"/>
        </w:rPr>
        <w:t xml:space="preserve"> </w:t>
      </w:r>
      <w:r w:rsidR="00ED5901" w:rsidRPr="00A018BD">
        <w:rPr>
          <w:rFonts w:eastAsia="HGSMinchoE"/>
          <w:color w:val="000000" w:themeColor="text1"/>
        </w:rPr>
        <w:t xml:space="preserve"> Models that included population size in the previous year as a covariate </w:t>
      </w:r>
      <w:r w:rsidR="00A03409" w:rsidRPr="00A018BD">
        <w:rPr>
          <w:rFonts w:eastAsia="HGSMinchoE"/>
          <w:color w:val="000000" w:themeColor="text1"/>
        </w:rPr>
        <w:t>were</w:t>
      </w:r>
      <w:r w:rsidR="00ED5901" w:rsidRPr="00A018BD">
        <w:rPr>
          <w:rFonts w:eastAsia="HGSMinchoE"/>
          <w:color w:val="000000" w:themeColor="text1"/>
        </w:rPr>
        <w:t xml:space="preserve"> better predictors of growth</w:t>
      </w:r>
      <w:r w:rsidR="00A03409" w:rsidRPr="00A018BD">
        <w:rPr>
          <w:rFonts w:eastAsia="HGSMinchoE"/>
          <w:color w:val="000000" w:themeColor="text1"/>
        </w:rPr>
        <w:t xml:space="preserve"> in </w:t>
      </w:r>
      <w:r w:rsidR="00C15A4C" w:rsidRPr="00A018BD">
        <w:rPr>
          <w:rFonts w:eastAsia="HGSMinchoE"/>
          <w:color w:val="000000" w:themeColor="text1"/>
        </w:rPr>
        <w:lastRenderedPageBreak/>
        <w:t xml:space="preserve">five of six </w:t>
      </w:r>
      <w:r w:rsidR="00A03409" w:rsidRPr="00A018BD">
        <w:rPr>
          <w:rFonts w:eastAsia="HGSMinchoE"/>
          <w:color w:val="000000" w:themeColor="text1"/>
        </w:rPr>
        <w:t>subpopulation</w:t>
      </w:r>
      <w:r w:rsidR="00C15A4C" w:rsidRPr="00A018BD">
        <w:rPr>
          <w:rFonts w:eastAsia="HGSMinchoE"/>
          <w:color w:val="000000" w:themeColor="text1"/>
        </w:rPr>
        <w:t>s</w:t>
      </w:r>
      <w:r w:rsidR="00A03409" w:rsidRPr="00A018BD">
        <w:rPr>
          <w:rFonts w:eastAsia="HGSMinchoE"/>
          <w:color w:val="000000" w:themeColor="text1"/>
        </w:rPr>
        <w:t xml:space="preserve">. </w:t>
      </w:r>
      <w:r w:rsidR="00ED590D" w:rsidRPr="00A018BD">
        <w:rPr>
          <w:rFonts w:eastAsia="HGSMinchoE"/>
          <w:color w:val="000000" w:themeColor="text1"/>
        </w:rPr>
        <w:t xml:space="preserve">Density dependent models were better predictors of survival and </w:t>
      </w:r>
      <w:r w:rsidR="00C15A4C" w:rsidRPr="00A018BD">
        <w:rPr>
          <w:rFonts w:eastAsia="HGSMinchoE"/>
          <w:color w:val="000000" w:themeColor="text1"/>
        </w:rPr>
        <w:t>seed production</w:t>
      </w:r>
      <w:r w:rsidR="00ED590D" w:rsidRPr="00A018BD">
        <w:rPr>
          <w:rFonts w:eastAsia="HGSMinchoE"/>
          <w:color w:val="000000" w:themeColor="text1"/>
        </w:rPr>
        <w:t xml:space="preserve"> than density independent models </w:t>
      </w:r>
      <w:r w:rsidR="00C15A4C" w:rsidRPr="00A018BD">
        <w:rPr>
          <w:rFonts w:eastAsia="HGSMinchoE"/>
          <w:color w:val="000000" w:themeColor="text1"/>
        </w:rPr>
        <w:t>in</w:t>
      </w:r>
      <w:r w:rsidR="00ED590D" w:rsidRPr="00A018BD">
        <w:rPr>
          <w:rFonts w:eastAsia="HGSMinchoE"/>
          <w:color w:val="000000" w:themeColor="text1"/>
        </w:rPr>
        <w:t xml:space="preserve"> f</w:t>
      </w:r>
      <w:r w:rsidR="00C15A4C" w:rsidRPr="00A018BD">
        <w:rPr>
          <w:rFonts w:eastAsia="HGSMinchoE"/>
          <w:color w:val="000000" w:themeColor="text1"/>
        </w:rPr>
        <w:t>our</w:t>
      </w:r>
      <w:r w:rsidR="00ED590D" w:rsidRPr="00A018BD">
        <w:rPr>
          <w:rFonts w:eastAsia="HGSMinchoE"/>
          <w:color w:val="000000" w:themeColor="text1"/>
        </w:rPr>
        <w:t xml:space="preserve"> out of six subpopulations, and density dependent models of </w:t>
      </w:r>
      <w:r w:rsidR="00C15A4C" w:rsidRPr="00A018BD">
        <w:rPr>
          <w:rFonts w:eastAsia="HGSMinchoE"/>
          <w:color w:val="000000" w:themeColor="text1"/>
        </w:rPr>
        <w:t>flowering</w:t>
      </w:r>
      <w:r w:rsidR="00ED590D" w:rsidRPr="00A018BD">
        <w:rPr>
          <w:rFonts w:eastAsia="HGSMinchoE"/>
          <w:color w:val="000000" w:themeColor="text1"/>
        </w:rPr>
        <w:t xml:space="preserve"> were better </w:t>
      </w:r>
      <w:r w:rsidR="00C15A4C" w:rsidRPr="00A018BD">
        <w:rPr>
          <w:rFonts w:eastAsia="HGSMinchoE"/>
          <w:color w:val="000000" w:themeColor="text1"/>
        </w:rPr>
        <w:t>in one</w:t>
      </w:r>
      <w:r w:rsidR="00ED590D" w:rsidRPr="00A018BD">
        <w:rPr>
          <w:rFonts w:eastAsia="HGSMinchoE"/>
          <w:color w:val="000000" w:themeColor="text1"/>
        </w:rPr>
        <w:t xml:space="preserve"> </w:t>
      </w:r>
      <w:r w:rsidR="00892E76" w:rsidRPr="00A018BD">
        <w:rPr>
          <w:rFonts w:eastAsia="HGSMinchoE"/>
          <w:color w:val="000000" w:themeColor="text1"/>
        </w:rPr>
        <w:t>subpopulation</w:t>
      </w:r>
      <w:r w:rsidR="00ED590D" w:rsidRPr="00A018BD">
        <w:rPr>
          <w:rFonts w:eastAsia="HGSMinchoE"/>
          <w:color w:val="000000" w:themeColor="text1"/>
        </w:rPr>
        <w:t>. Recruit size distribution was not affected by density dependence</w:t>
      </w:r>
      <w:r w:rsidR="00CC10A1" w:rsidRPr="00A018BD">
        <w:rPr>
          <w:rFonts w:eastAsia="HGSMinchoE"/>
          <w:color w:val="000000" w:themeColor="text1"/>
        </w:rPr>
        <w:t>—AIC model comparison did not indicate substantial differences</w:t>
      </w:r>
      <w:r w:rsidR="00582F47" w:rsidRPr="00A018BD">
        <w:rPr>
          <w:rFonts w:eastAsia="HGSMinchoE"/>
          <w:color w:val="000000" w:themeColor="text1"/>
        </w:rPr>
        <w:t>, either negative or positive,</w:t>
      </w:r>
      <w:r w:rsidR="00CC10A1" w:rsidRPr="00A018BD">
        <w:rPr>
          <w:rFonts w:eastAsia="HGSMinchoE"/>
          <w:color w:val="000000" w:themeColor="text1"/>
        </w:rPr>
        <w:t xml:space="preserve"> between recruit size models for any subpopulation</w:t>
      </w:r>
      <w:r w:rsidR="00582F47" w:rsidRPr="00A018BD">
        <w:rPr>
          <w:rFonts w:eastAsia="HGSMinchoE"/>
          <w:color w:val="000000" w:themeColor="text1"/>
        </w:rPr>
        <w:t xml:space="preserve">. </w:t>
      </w:r>
      <w:r w:rsidR="00D51B58" w:rsidRPr="00A018BD">
        <w:rPr>
          <w:rFonts w:eastAsia="HGSMinchoE"/>
          <w:color w:val="000000" w:themeColor="text1"/>
        </w:rPr>
        <w:t xml:space="preserve">The vital rate models for the Meadow population at Soapstone Prairie were least affected by density dependence. Only the growth model was improved by </w:t>
      </w:r>
      <w:r w:rsidR="00C1211A" w:rsidRPr="00A018BD">
        <w:rPr>
          <w:rFonts w:eastAsia="HGSMinchoE"/>
          <w:color w:val="000000" w:themeColor="text1"/>
        </w:rPr>
        <w:t xml:space="preserve">including a density dependence term. </w:t>
      </w:r>
      <w:r w:rsidR="00A26230">
        <w:rPr>
          <w:rFonts w:eastAsia="HGSMinchoE"/>
          <w:color w:val="000000" w:themeColor="text1"/>
        </w:rPr>
        <w:t xml:space="preserve">Although density dependence is important for </w:t>
      </w:r>
      <w:r w:rsidR="00A26230">
        <w:rPr>
          <w:rFonts w:eastAsia="HGSMinchoE"/>
          <w:i/>
          <w:iCs/>
          <w:color w:val="000000" w:themeColor="text1"/>
        </w:rPr>
        <w:t>O. coloradensis</w:t>
      </w:r>
      <w:r w:rsidR="00A26230">
        <w:rPr>
          <w:rFonts w:eastAsia="HGSMinchoE"/>
          <w:color w:val="000000" w:themeColor="text1"/>
        </w:rPr>
        <w:t xml:space="preserve">, </w:t>
      </w:r>
      <w:r w:rsidR="00430083">
        <w:rPr>
          <w:rFonts w:eastAsia="HGSMinchoE"/>
          <w:color w:val="000000" w:themeColor="text1"/>
        </w:rPr>
        <w:t xml:space="preserve">it appears only to be acting to decrease lambda at high density, but not clearly increasing lambda at low density. </w:t>
      </w:r>
      <w:r w:rsidR="00DF27DA">
        <w:rPr>
          <w:rFonts w:eastAsia="HGSMinchoE"/>
          <w:color w:val="000000" w:themeColor="text1"/>
        </w:rPr>
        <w:t xml:space="preserve">We also found that population growth rate </w:t>
      </w:r>
      <w:r w:rsidR="00711E39">
        <w:rPr>
          <w:rFonts w:eastAsia="HGSMinchoE"/>
          <w:color w:val="000000" w:themeColor="text1"/>
        </w:rPr>
        <w:t xml:space="preserve">is </w:t>
      </w:r>
      <w:r w:rsidR="00841487">
        <w:rPr>
          <w:rFonts w:eastAsia="HGSMinchoE"/>
          <w:color w:val="000000" w:themeColor="text1"/>
        </w:rPr>
        <w:t xml:space="preserve">generally </w:t>
      </w:r>
      <w:r w:rsidR="00711E39">
        <w:rPr>
          <w:rFonts w:eastAsia="HGSMinchoE"/>
          <w:color w:val="000000" w:themeColor="text1"/>
        </w:rPr>
        <w:t>higher when population size is smaller, but only when comparing the relationship between log(</w:t>
      </w:r>
      <w:r w:rsidR="00711E39" w:rsidRPr="00A018BD">
        <w:rPr>
          <w:rFonts w:eastAsia="HGSMinchoE"/>
          <w:color w:val="000000" w:themeColor="text1"/>
        </w:rPr>
        <w:t>λ</w:t>
      </w:r>
      <w:r w:rsidR="00711E39">
        <w:rPr>
          <w:rFonts w:eastAsia="HGSMinchoE"/>
          <w:color w:val="000000" w:themeColor="text1"/>
        </w:rPr>
        <w:t>) and population size within a subpopulation (Fig. 5</w:t>
      </w:r>
      <w:r w:rsidR="00711E39">
        <w:rPr>
          <w:rFonts w:eastAsia="HGSMinchoE"/>
          <w:b/>
          <w:bCs/>
          <w:color w:val="000000" w:themeColor="text1"/>
        </w:rPr>
        <w:t>A</w:t>
      </w:r>
      <w:r w:rsidR="00711E39">
        <w:rPr>
          <w:rFonts w:eastAsia="HGSMinchoE"/>
          <w:color w:val="000000" w:themeColor="text1"/>
        </w:rPr>
        <w:t xml:space="preserve"> and </w:t>
      </w:r>
      <w:r w:rsidR="00711E39">
        <w:rPr>
          <w:rFonts w:eastAsia="HGSMinchoE"/>
          <w:b/>
          <w:bCs/>
          <w:color w:val="000000" w:themeColor="text1"/>
        </w:rPr>
        <w:t>C</w:t>
      </w:r>
      <w:r w:rsidR="00711E39">
        <w:rPr>
          <w:rFonts w:eastAsia="HGSMinchoE"/>
          <w:color w:val="000000" w:themeColor="text1"/>
        </w:rPr>
        <w:t xml:space="preserve">). </w:t>
      </w:r>
      <w:r w:rsidR="002212E3">
        <w:rPr>
          <w:rFonts w:eastAsia="HGSMinchoE"/>
          <w:color w:val="000000" w:themeColor="text1"/>
        </w:rPr>
        <w:t xml:space="preserve">There is also a negative relationship within each subpopulation between population size in year </w:t>
      </w:r>
      <w:r w:rsidR="002212E3">
        <w:rPr>
          <w:rFonts w:eastAsia="HGSMinchoE"/>
          <w:i/>
          <w:iCs/>
          <w:color w:val="000000" w:themeColor="text1"/>
        </w:rPr>
        <w:t>t</w:t>
      </w:r>
      <w:r w:rsidR="002212E3">
        <w:rPr>
          <w:rFonts w:eastAsia="HGSMinchoE"/>
          <w:color w:val="000000" w:themeColor="text1"/>
        </w:rPr>
        <w:t xml:space="preserve"> and the ratio of subpopulation size in </w:t>
      </w:r>
      <w:r w:rsidR="002212E3">
        <w:rPr>
          <w:rFonts w:eastAsia="HGSMinchoE"/>
          <w:i/>
          <w:iCs/>
          <w:color w:val="000000" w:themeColor="text1"/>
        </w:rPr>
        <w:t>t+1</w:t>
      </w:r>
      <w:r w:rsidR="002212E3">
        <w:rPr>
          <w:rFonts w:eastAsia="HGSMinchoE"/>
          <w:color w:val="000000" w:themeColor="text1"/>
        </w:rPr>
        <w:t xml:space="preserve"> to subpopulation size in </w:t>
      </w:r>
      <w:r w:rsidR="002212E3">
        <w:rPr>
          <w:rFonts w:eastAsia="HGSMinchoE"/>
          <w:i/>
          <w:iCs/>
          <w:color w:val="000000" w:themeColor="text1"/>
        </w:rPr>
        <w:t>t</w:t>
      </w:r>
      <w:r w:rsidR="002212E3">
        <w:rPr>
          <w:rFonts w:eastAsia="HGSMinchoE"/>
          <w:color w:val="000000" w:themeColor="text1"/>
        </w:rPr>
        <w:t xml:space="preserve"> (Fig. 5</w:t>
      </w:r>
      <w:r w:rsidR="002212E3">
        <w:rPr>
          <w:rFonts w:eastAsia="HGSMinchoE"/>
          <w:b/>
          <w:bCs/>
          <w:color w:val="000000" w:themeColor="text1"/>
        </w:rPr>
        <w:t xml:space="preserve">B </w:t>
      </w:r>
      <w:r w:rsidR="002212E3">
        <w:rPr>
          <w:rFonts w:eastAsia="HGSMinchoE"/>
          <w:color w:val="000000" w:themeColor="text1"/>
        </w:rPr>
        <w:t xml:space="preserve">and </w:t>
      </w:r>
      <w:r w:rsidR="002212E3">
        <w:rPr>
          <w:rFonts w:eastAsia="HGSMinchoE"/>
          <w:b/>
          <w:bCs/>
          <w:color w:val="000000" w:themeColor="text1"/>
        </w:rPr>
        <w:t>D</w:t>
      </w:r>
      <w:r w:rsidR="002212E3">
        <w:rPr>
          <w:rFonts w:eastAsia="HGSMinchoE"/>
          <w:color w:val="000000" w:themeColor="text1"/>
        </w:rPr>
        <w:t>).</w:t>
      </w:r>
      <w:r w:rsidR="007629A1">
        <w:rPr>
          <w:rFonts w:eastAsia="HGSMinchoE"/>
          <w:color w:val="000000" w:themeColor="text1"/>
        </w:rPr>
        <w:t xml:space="preserve"> </w:t>
      </w:r>
      <w:r w:rsidR="00A96A13">
        <w:rPr>
          <w:rFonts w:eastAsia="HGSMinchoE"/>
          <w:color w:val="000000" w:themeColor="text1"/>
        </w:rPr>
        <w:t xml:space="preserve">However, when looking across all subpopulations, there is not a clear relationship between </w:t>
      </w:r>
      <w:r w:rsidR="00C71605">
        <w:rPr>
          <w:rFonts w:eastAsia="HGSMinchoE"/>
          <w:color w:val="000000" w:themeColor="text1"/>
        </w:rPr>
        <w:t xml:space="preserve">subpopulation size in </w:t>
      </w:r>
      <w:r w:rsidR="00C71605">
        <w:rPr>
          <w:rFonts w:eastAsia="HGSMinchoE"/>
          <w:i/>
          <w:iCs/>
          <w:color w:val="000000" w:themeColor="text1"/>
        </w:rPr>
        <w:t>t</w:t>
      </w:r>
      <w:r w:rsidR="00C71605">
        <w:rPr>
          <w:rFonts w:eastAsia="HGSMinchoE"/>
          <w:color w:val="000000" w:themeColor="text1"/>
        </w:rPr>
        <w:t xml:space="preserve"> and either log(</w:t>
      </w:r>
      <w:r w:rsidR="00C71605" w:rsidRPr="00A018BD">
        <w:rPr>
          <w:rFonts w:eastAsia="HGSMinchoE"/>
          <w:color w:val="000000" w:themeColor="text1"/>
        </w:rPr>
        <w:t>λ</w:t>
      </w:r>
      <w:r w:rsidR="00C71605">
        <w:rPr>
          <w:rFonts w:eastAsia="HGSMinchoE"/>
          <w:color w:val="000000" w:themeColor="text1"/>
        </w:rPr>
        <w:t xml:space="preserve">) or the ratio of subpopulation size in </w:t>
      </w:r>
      <w:r w:rsidR="00C71605">
        <w:rPr>
          <w:rFonts w:eastAsia="HGSMinchoE"/>
          <w:i/>
          <w:iCs/>
          <w:color w:val="000000" w:themeColor="text1"/>
        </w:rPr>
        <w:t>t+1</w:t>
      </w:r>
      <w:r w:rsidR="00972160">
        <w:rPr>
          <w:rFonts w:eastAsia="HGSMinchoE"/>
          <w:color w:val="000000" w:themeColor="text1"/>
        </w:rPr>
        <w:t xml:space="preserve">. </w:t>
      </w:r>
    </w:p>
    <w:p w14:paraId="437A6E18" w14:textId="50A86C38" w:rsidR="00204A62" w:rsidRPr="00A018BD" w:rsidRDefault="00204A62" w:rsidP="00204A62">
      <w:pPr>
        <w:pStyle w:val="NormalWeb"/>
        <w:rPr>
          <w:rFonts w:eastAsia="HGSMinchoE"/>
          <w:color w:val="000000" w:themeColor="text1"/>
        </w:rPr>
      </w:pPr>
      <w:r w:rsidRPr="00A018BD">
        <w:rPr>
          <w:rFonts w:eastAsia="HGSMinchoE"/>
          <w:b/>
          <w:bCs/>
          <w:color w:val="000000" w:themeColor="text1"/>
        </w:rPr>
        <w:t xml:space="preserve">Table </w:t>
      </w:r>
      <w:r w:rsidR="00E82E5A">
        <w:rPr>
          <w:rFonts w:eastAsia="HGSMinchoE"/>
          <w:b/>
          <w:bCs/>
          <w:color w:val="000000" w:themeColor="text1"/>
        </w:rPr>
        <w:t>4</w:t>
      </w:r>
      <w:r w:rsidRPr="00A018BD">
        <w:rPr>
          <w:rFonts w:eastAsia="HGSMinchoE"/>
          <w:color w:val="000000" w:themeColor="text1"/>
        </w:rPr>
        <w:t xml:space="preserve">. </w:t>
      </w:r>
      <w:r w:rsidR="005238F6" w:rsidRPr="00A018BD">
        <w:rPr>
          <w:rFonts w:eastAsia="HGSMinchoE"/>
          <w:color w:val="000000" w:themeColor="text1"/>
        </w:rPr>
        <w:t>Comparison of vital rate models that do and do not include density dependence.</w:t>
      </w:r>
      <w:r w:rsidR="00905A4A" w:rsidRPr="00A018BD">
        <w:rPr>
          <w:rFonts w:eastAsia="HGSMinchoE"/>
          <w:color w:val="000000" w:themeColor="text1"/>
        </w:rPr>
        <w:t xml:space="preserve"> The “DI” and “DD” rows contain AIC values for each vital rate model in each subpopulation</w:t>
      </w:r>
      <w:r w:rsidR="005238F6" w:rsidRPr="00A018BD">
        <w:rPr>
          <w:rFonts w:eastAsia="HGSMinchoE"/>
          <w:color w:val="000000" w:themeColor="text1"/>
        </w:rPr>
        <w:t xml:space="preserve"> </w:t>
      </w:r>
      <w:r w:rsidR="006D537F" w:rsidRPr="00A018BD">
        <w:rPr>
          <w:rFonts w:eastAsia="HGSMinchoE"/>
          <w:color w:val="000000" w:themeColor="text1"/>
        </w:rPr>
        <w:t xml:space="preserve">for models that are density-independent (DI) and density-dependent (DD). The difference between the AIC of DI and DD models is shown in the </w:t>
      </w:r>
      <w:r w:rsidR="006D537F" w:rsidRPr="00A018BD">
        <w:rPr>
          <w:rFonts w:eastAsia="Hiragino Maru Gothic Pro W4"/>
          <w:color w:val="000000" w:themeColor="text1"/>
        </w:rPr>
        <w:t xml:space="preserve">Δ </w:t>
      </w:r>
      <w:r w:rsidR="006D537F" w:rsidRPr="00A018BD">
        <w:rPr>
          <w:rFonts w:eastAsia="HGSMinchoE"/>
          <w:color w:val="000000" w:themeColor="text1"/>
        </w:rPr>
        <w:t xml:space="preserve">AIC column. </w:t>
      </w:r>
      <w:r w:rsidR="006D537F" w:rsidRPr="00A018BD">
        <w:rPr>
          <w:rFonts w:eastAsia="HGSMinchoE"/>
          <w:b/>
          <w:bCs/>
          <w:color w:val="000000" w:themeColor="text1"/>
        </w:rPr>
        <w:t>Bold text</w:t>
      </w:r>
      <w:r w:rsidR="006D537F" w:rsidRPr="00A018BD">
        <w:rPr>
          <w:rFonts w:eastAsia="HGSMinchoE"/>
          <w:color w:val="000000" w:themeColor="text1"/>
        </w:rPr>
        <w:t xml:space="preserve"> indicates that the </w:t>
      </w:r>
      <w:r w:rsidR="00582F47" w:rsidRPr="00A018BD">
        <w:rPr>
          <w:rFonts w:eastAsia="HGSMinchoE"/>
          <w:color w:val="000000" w:themeColor="text1"/>
        </w:rPr>
        <w:t>|</w:t>
      </w:r>
      <w:r w:rsidR="006D537F" w:rsidRPr="00A018BD">
        <w:rPr>
          <w:rFonts w:eastAsia="Hiragino Maru Gothic Pro W4"/>
          <w:color w:val="000000" w:themeColor="text1"/>
        </w:rPr>
        <w:t>Δ</w:t>
      </w:r>
      <w:r w:rsidR="006D537F" w:rsidRPr="00A018BD">
        <w:rPr>
          <w:rFonts w:eastAsia="HGSMinchoE"/>
          <w:color w:val="000000" w:themeColor="text1"/>
        </w:rPr>
        <w:t>AIC</w:t>
      </w:r>
      <w:r w:rsidR="00582F47" w:rsidRPr="00A018BD">
        <w:rPr>
          <w:rFonts w:eastAsia="HGSMinchoE"/>
          <w:color w:val="000000" w:themeColor="text1"/>
        </w:rPr>
        <w:t>|</w:t>
      </w:r>
      <w:r w:rsidR="006D537F" w:rsidRPr="00A018BD">
        <w:rPr>
          <w:rFonts w:eastAsia="HGSMinchoE"/>
          <w:color w:val="000000" w:themeColor="text1"/>
        </w:rPr>
        <w:t xml:space="preserve"> value is &gt; 3</w:t>
      </w:r>
      <w:r w:rsidR="00792846" w:rsidRPr="00A018BD">
        <w:rPr>
          <w:rFonts w:eastAsia="HGSMinchoE"/>
          <w:color w:val="000000" w:themeColor="text1"/>
        </w:rPr>
        <w:t>, which means that</w:t>
      </w:r>
      <w:r w:rsidR="006D537F" w:rsidRPr="00A018BD">
        <w:rPr>
          <w:rFonts w:eastAsia="HGSMinchoE"/>
          <w:color w:val="000000" w:themeColor="text1"/>
        </w:rPr>
        <w:t xml:space="preserve"> including a term for density dependence substantially </w:t>
      </w:r>
      <w:r w:rsidR="00CC10A1" w:rsidRPr="00A018BD">
        <w:rPr>
          <w:rFonts w:eastAsia="HGSMinchoE"/>
          <w:color w:val="000000" w:themeColor="text1"/>
        </w:rPr>
        <w:t>changed</w:t>
      </w:r>
      <w:r w:rsidR="00792846" w:rsidRPr="00A018BD">
        <w:rPr>
          <w:rFonts w:eastAsia="HGSMinchoE"/>
          <w:color w:val="000000" w:themeColor="text1"/>
        </w:rPr>
        <w:t xml:space="preserve"> that vital rate model. </w:t>
      </w:r>
      <w:r w:rsidR="00582F47" w:rsidRPr="00A018BD">
        <w:rPr>
          <w:rFonts w:eastAsia="HGSMinchoE"/>
          <w:color w:val="000000" w:themeColor="text1"/>
        </w:rPr>
        <w:t xml:space="preserve">A positive </w:t>
      </w:r>
      <w:r w:rsidR="00582F47" w:rsidRPr="00A018BD">
        <w:rPr>
          <w:rFonts w:eastAsia="Hiragino Maru Gothic Pro W4"/>
          <w:color w:val="000000" w:themeColor="text1"/>
        </w:rPr>
        <w:t>Δ</w:t>
      </w:r>
      <w:r w:rsidR="00582F47" w:rsidRPr="00A018BD">
        <w:rPr>
          <w:rFonts w:eastAsia="HGSMinchoE"/>
          <w:color w:val="000000" w:themeColor="text1"/>
        </w:rPr>
        <w:t>AIC indicates that including density dependence improved the model, while a negative value indicates that including density dependence made model fit worse.</w:t>
      </w:r>
    </w:p>
    <w:tbl>
      <w:tblPr>
        <w:tblStyle w:val="TableGrid"/>
        <w:tblW w:w="0" w:type="auto"/>
        <w:tblLook w:val="04A0" w:firstRow="1" w:lastRow="0" w:firstColumn="1" w:lastColumn="0" w:noHBand="0" w:noVBand="1"/>
      </w:tblPr>
      <w:tblGrid>
        <w:gridCol w:w="1257"/>
        <w:gridCol w:w="1242"/>
        <w:gridCol w:w="1085"/>
        <w:gridCol w:w="1233"/>
        <w:gridCol w:w="1251"/>
        <w:gridCol w:w="1037"/>
        <w:gridCol w:w="1037"/>
        <w:gridCol w:w="1208"/>
      </w:tblGrid>
      <w:tr w:rsidR="00A018BD" w:rsidRPr="00A018BD" w14:paraId="1B9E82B0" w14:textId="77777777" w:rsidTr="005A24C9">
        <w:tc>
          <w:tcPr>
            <w:tcW w:w="2499" w:type="dxa"/>
            <w:gridSpan w:val="2"/>
            <w:vMerge w:val="restart"/>
            <w:tcBorders>
              <w:top w:val="single" w:sz="4" w:space="0" w:color="000000" w:themeColor="text1"/>
              <w:left w:val="single" w:sz="4" w:space="0" w:color="000000" w:themeColor="text1"/>
            </w:tcBorders>
            <w:shd w:val="clear" w:color="auto" w:fill="F2F2F2" w:themeFill="background1" w:themeFillShade="F2"/>
            <w:vAlign w:val="center"/>
          </w:tcPr>
          <w:p w14:paraId="448990DB" w14:textId="364A2EBA" w:rsidR="00792846" w:rsidRPr="00A018BD" w:rsidRDefault="00792846" w:rsidP="00792846">
            <w:pPr>
              <w:pStyle w:val="NormalWeb"/>
              <w:jc w:val="center"/>
              <w:rPr>
                <w:rFonts w:eastAsia="HGSMinchoE"/>
                <w:color w:val="000000" w:themeColor="text1"/>
              </w:rPr>
            </w:pPr>
            <w:r w:rsidRPr="00A018BD">
              <w:rPr>
                <w:rFonts w:eastAsia="HGSMinchoE"/>
                <w:color w:val="000000" w:themeColor="text1"/>
              </w:rPr>
              <w:t>Vital Rate Model</w:t>
            </w:r>
          </w:p>
        </w:tc>
        <w:tc>
          <w:tcPr>
            <w:tcW w:w="6851" w:type="dxa"/>
            <w:gridSpan w:val="6"/>
            <w:shd w:val="clear" w:color="auto" w:fill="F2F2F2" w:themeFill="background1" w:themeFillShade="F2"/>
          </w:tcPr>
          <w:p w14:paraId="5D9AEDB8" w14:textId="5452DC26" w:rsidR="00792846" w:rsidRPr="00A018BD" w:rsidRDefault="00792846" w:rsidP="005238F6">
            <w:pPr>
              <w:pStyle w:val="NormalWeb"/>
              <w:jc w:val="center"/>
              <w:rPr>
                <w:rFonts w:eastAsia="HGSMinchoE"/>
                <w:color w:val="000000" w:themeColor="text1"/>
              </w:rPr>
            </w:pPr>
            <w:r w:rsidRPr="00A018BD">
              <w:rPr>
                <w:rFonts w:eastAsia="HGSMinchoE"/>
                <w:color w:val="000000" w:themeColor="text1"/>
              </w:rPr>
              <w:t>Subpopulation</w:t>
            </w:r>
          </w:p>
        </w:tc>
      </w:tr>
      <w:tr w:rsidR="00A018BD" w:rsidRPr="00A018BD" w14:paraId="0C08FD0A" w14:textId="77777777" w:rsidTr="005A24C9">
        <w:tc>
          <w:tcPr>
            <w:tcW w:w="2499" w:type="dxa"/>
            <w:gridSpan w:val="2"/>
            <w:vMerge/>
            <w:tcBorders>
              <w:left w:val="single" w:sz="4" w:space="0" w:color="000000" w:themeColor="text1"/>
            </w:tcBorders>
            <w:shd w:val="clear" w:color="auto" w:fill="F2F2F2" w:themeFill="background1" w:themeFillShade="F2"/>
          </w:tcPr>
          <w:p w14:paraId="22194E07" w14:textId="5BD5DB48" w:rsidR="00792846" w:rsidRPr="00A018BD" w:rsidRDefault="00792846" w:rsidP="00204A62">
            <w:pPr>
              <w:pStyle w:val="NormalWeb"/>
              <w:rPr>
                <w:rFonts w:eastAsia="HGSMinchoE"/>
                <w:color w:val="000000" w:themeColor="text1"/>
              </w:rPr>
            </w:pPr>
          </w:p>
        </w:tc>
        <w:tc>
          <w:tcPr>
            <w:tcW w:w="1085" w:type="dxa"/>
            <w:shd w:val="clear" w:color="auto" w:fill="F2F2F2" w:themeFill="background1" w:themeFillShade="F2"/>
          </w:tcPr>
          <w:p w14:paraId="3FD31532" w14:textId="57ABEF46" w:rsidR="00792846" w:rsidRPr="00A018BD" w:rsidRDefault="00792846" w:rsidP="00204A62">
            <w:pPr>
              <w:pStyle w:val="NormalWeb"/>
              <w:rPr>
                <w:rFonts w:eastAsia="HGSMinchoE"/>
                <w:color w:val="000000" w:themeColor="text1"/>
              </w:rPr>
            </w:pPr>
            <w:r w:rsidRPr="00A018BD">
              <w:rPr>
                <w:rFonts w:eastAsia="HGSMinchoE"/>
                <w:color w:val="000000" w:themeColor="text1"/>
              </w:rPr>
              <w:t>Crow Creek</w:t>
            </w:r>
          </w:p>
        </w:tc>
        <w:tc>
          <w:tcPr>
            <w:tcW w:w="1233" w:type="dxa"/>
            <w:shd w:val="clear" w:color="auto" w:fill="F2F2F2" w:themeFill="background1" w:themeFillShade="F2"/>
          </w:tcPr>
          <w:p w14:paraId="1FE0F0EA" w14:textId="055FB9EE" w:rsidR="00792846" w:rsidRPr="00A018BD" w:rsidRDefault="00792846" w:rsidP="00204A62">
            <w:pPr>
              <w:pStyle w:val="NormalWeb"/>
              <w:rPr>
                <w:rFonts w:eastAsia="HGSMinchoE"/>
                <w:color w:val="000000" w:themeColor="text1"/>
              </w:rPr>
            </w:pPr>
            <w:r w:rsidRPr="00A018BD">
              <w:rPr>
                <w:rFonts w:eastAsia="HGSMinchoE"/>
                <w:color w:val="000000" w:themeColor="text1"/>
              </w:rPr>
              <w:t>Diamond Creek</w:t>
            </w:r>
          </w:p>
        </w:tc>
        <w:tc>
          <w:tcPr>
            <w:tcW w:w="1251" w:type="dxa"/>
            <w:shd w:val="clear" w:color="auto" w:fill="F2F2F2" w:themeFill="background1" w:themeFillShade="F2"/>
          </w:tcPr>
          <w:p w14:paraId="1386FB01" w14:textId="6BFE1F23" w:rsidR="00792846" w:rsidRPr="00A018BD" w:rsidRDefault="00792846" w:rsidP="00204A62">
            <w:pPr>
              <w:pStyle w:val="NormalWeb"/>
              <w:rPr>
                <w:rFonts w:eastAsia="HGSMinchoE"/>
                <w:color w:val="000000" w:themeColor="text1"/>
              </w:rPr>
            </w:pPr>
            <w:r w:rsidRPr="00A018BD">
              <w:rPr>
                <w:rFonts w:eastAsia="HGSMinchoE"/>
                <w:color w:val="000000" w:themeColor="text1"/>
              </w:rPr>
              <w:t>Unnamed Creek</w:t>
            </w:r>
          </w:p>
        </w:tc>
        <w:tc>
          <w:tcPr>
            <w:tcW w:w="1037" w:type="dxa"/>
            <w:shd w:val="clear" w:color="auto" w:fill="F2F2F2" w:themeFill="background1" w:themeFillShade="F2"/>
          </w:tcPr>
          <w:p w14:paraId="3C581F78" w14:textId="6C336427" w:rsidR="00792846" w:rsidRPr="00A018BD" w:rsidRDefault="00792846" w:rsidP="00204A62">
            <w:pPr>
              <w:pStyle w:val="NormalWeb"/>
              <w:rPr>
                <w:rFonts w:eastAsia="HGSMinchoE"/>
                <w:color w:val="000000" w:themeColor="text1"/>
              </w:rPr>
            </w:pPr>
            <w:r w:rsidRPr="00A018BD">
              <w:rPr>
                <w:rFonts w:eastAsia="HGSMinchoE"/>
                <w:color w:val="000000" w:themeColor="text1"/>
              </w:rPr>
              <w:t>HQ5</w:t>
            </w:r>
          </w:p>
        </w:tc>
        <w:tc>
          <w:tcPr>
            <w:tcW w:w="1037" w:type="dxa"/>
            <w:shd w:val="clear" w:color="auto" w:fill="F2F2F2" w:themeFill="background1" w:themeFillShade="F2"/>
          </w:tcPr>
          <w:p w14:paraId="1BBC0AB9" w14:textId="0C926B21" w:rsidR="00792846" w:rsidRPr="00A018BD" w:rsidRDefault="00792846" w:rsidP="00204A62">
            <w:pPr>
              <w:pStyle w:val="NormalWeb"/>
              <w:rPr>
                <w:rFonts w:eastAsia="HGSMinchoE"/>
                <w:color w:val="000000" w:themeColor="text1"/>
              </w:rPr>
            </w:pPr>
            <w:r w:rsidRPr="00A018BD">
              <w:rPr>
                <w:rFonts w:eastAsia="HGSMinchoE"/>
                <w:color w:val="000000" w:themeColor="text1"/>
              </w:rPr>
              <w:t>HQ3</w:t>
            </w:r>
          </w:p>
        </w:tc>
        <w:tc>
          <w:tcPr>
            <w:tcW w:w="1208" w:type="dxa"/>
            <w:shd w:val="clear" w:color="auto" w:fill="F2F2F2" w:themeFill="background1" w:themeFillShade="F2"/>
          </w:tcPr>
          <w:p w14:paraId="17F423AA" w14:textId="7B8C99A4" w:rsidR="00792846" w:rsidRPr="00A018BD" w:rsidRDefault="00792846" w:rsidP="00204A62">
            <w:pPr>
              <w:pStyle w:val="NormalWeb"/>
              <w:rPr>
                <w:rFonts w:eastAsia="HGSMinchoE"/>
                <w:color w:val="000000" w:themeColor="text1"/>
              </w:rPr>
            </w:pPr>
            <w:r w:rsidRPr="00A018BD">
              <w:rPr>
                <w:rFonts w:eastAsia="HGSMinchoE"/>
                <w:color w:val="000000" w:themeColor="text1"/>
              </w:rPr>
              <w:t>Meadow</w:t>
            </w:r>
          </w:p>
        </w:tc>
      </w:tr>
      <w:tr w:rsidR="00A018BD" w:rsidRPr="00A018BD" w14:paraId="1D2E243F" w14:textId="77777777" w:rsidTr="00DB4FFE">
        <w:tc>
          <w:tcPr>
            <w:tcW w:w="1257" w:type="dxa"/>
            <w:vMerge w:val="restart"/>
          </w:tcPr>
          <w:p w14:paraId="3FDBEF22" w14:textId="38881B7E" w:rsidR="00D86B38" w:rsidRPr="00A018BD" w:rsidRDefault="00D86B38" w:rsidP="00204A62">
            <w:pPr>
              <w:pStyle w:val="NormalWeb"/>
              <w:rPr>
                <w:rFonts w:eastAsia="HGSMinchoE"/>
                <w:color w:val="000000" w:themeColor="text1"/>
              </w:rPr>
            </w:pPr>
            <w:r w:rsidRPr="00A018BD">
              <w:rPr>
                <w:rFonts w:eastAsia="HGSMinchoE"/>
                <w:color w:val="000000" w:themeColor="text1"/>
              </w:rPr>
              <w:t>Survival</w:t>
            </w:r>
          </w:p>
        </w:tc>
        <w:tc>
          <w:tcPr>
            <w:tcW w:w="1242" w:type="dxa"/>
            <w:tcBorders>
              <w:bottom w:val="single" w:sz="4" w:space="0" w:color="AEAAAA" w:themeColor="background2" w:themeShade="BF"/>
            </w:tcBorders>
          </w:tcPr>
          <w:p w14:paraId="4FE018A9" w14:textId="4B665C1B" w:rsidR="00D86B38" w:rsidRPr="00A018BD" w:rsidRDefault="00D86B38" w:rsidP="00204A62">
            <w:pPr>
              <w:pStyle w:val="NormalWeb"/>
              <w:rPr>
                <w:rFonts w:eastAsia="HGSMinchoE"/>
                <w:color w:val="000000" w:themeColor="text1"/>
              </w:rPr>
            </w:pPr>
            <w:r w:rsidRPr="00A018BD">
              <w:rPr>
                <w:rFonts w:eastAsia="HGSMinchoE"/>
                <w:color w:val="000000" w:themeColor="text1"/>
              </w:rPr>
              <w:t>DI</w:t>
            </w:r>
          </w:p>
        </w:tc>
        <w:tc>
          <w:tcPr>
            <w:tcW w:w="1085" w:type="dxa"/>
            <w:tcBorders>
              <w:bottom w:val="single" w:sz="4" w:space="0" w:color="AEAAAA" w:themeColor="background2" w:themeShade="BF"/>
            </w:tcBorders>
          </w:tcPr>
          <w:p w14:paraId="631EF5CA" w14:textId="36A07F51" w:rsidR="00D86B38" w:rsidRPr="00A018BD" w:rsidRDefault="008617CF" w:rsidP="00204A62">
            <w:pPr>
              <w:pStyle w:val="NormalWeb"/>
              <w:rPr>
                <w:rFonts w:eastAsia="HGSMinchoE"/>
                <w:color w:val="000000" w:themeColor="text1"/>
              </w:rPr>
            </w:pPr>
            <w:r w:rsidRPr="00A018BD">
              <w:rPr>
                <w:rFonts w:eastAsia="HGSMinchoE"/>
                <w:color w:val="000000" w:themeColor="text1"/>
              </w:rPr>
              <w:t>776.79</w:t>
            </w:r>
          </w:p>
        </w:tc>
        <w:tc>
          <w:tcPr>
            <w:tcW w:w="1233" w:type="dxa"/>
            <w:tcBorders>
              <w:bottom w:val="single" w:sz="4" w:space="0" w:color="AEAAAA" w:themeColor="background2" w:themeShade="BF"/>
            </w:tcBorders>
          </w:tcPr>
          <w:p w14:paraId="35C843E3" w14:textId="023B6A49" w:rsidR="00D86B38" w:rsidRPr="00A018BD" w:rsidRDefault="008617CF" w:rsidP="00204A62">
            <w:pPr>
              <w:pStyle w:val="NormalWeb"/>
              <w:rPr>
                <w:rFonts w:eastAsia="HGSMinchoE"/>
                <w:color w:val="000000" w:themeColor="text1"/>
              </w:rPr>
            </w:pPr>
            <w:r w:rsidRPr="00A018BD">
              <w:rPr>
                <w:rFonts w:eastAsia="HGSMinchoE"/>
                <w:color w:val="000000" w:themeColor="text1"/>
              </w:rPr>
              <w:t>1012.69</w:t>
            </w:r>
          </w:p>
        </w:tc>
        <w:tc>
          <w:tcPr>
            <w:tcW w:w="1251" w:type="dxa"/>
            <w:tcBorders>
              <w:bottom w:val="single" w:sz="4" w:space="0" w:color="AEAAAA" w:themeColor="background2" w:themeShade="BF"/>
            </w:tcBorders>
          </w:tcPr>
          <w:p w14:paraId="5EE13ED1" w14:textId="7D42022E" w:rsidR="00D86B38" w:rsidRPr="00A018BD" w:rsidRDefault="001F2F44" w:rsidP="00204A62">
            <w:pPr>
              <w:pStyle w:val="NormalWeb"/>
              <w:rPr>
                <w:rFonts w:eastAsia="HGSMinchoE"/>
                <w:color w:val="000000" w:themeColor="text1"/>
              </w:rPr>
            </w:pPr>
            <w:r w:rsidRPr="00A018BD">
              <w:rPr>
                <w:rFonts w:eastAsia="HGSMinchoE"/>
                <w:color w:val="000000" w:themeColor="text1"/>
              </w:rPr>
              <w:t>2678.99</w:t>
            </w:r>
          </w:p>
        </w:tc>
        <w:tc>
          <w:tcPr>
            <w:tcW w:w="1037" w:type="dxa"/>
            <w:tcBorders>
              <w:bottom w:val="single" w:sz="4" w:space="0" w:color="AEAAAA" w:themeColor="background2" w:themeShade="BF"/>
            </w:tcBorders>
          </w:tcPr>
          <w:p w14:paraId="0233D296" w14:textId="43E15E03" w:rsidR="00D86B38" w:rsidRPr="00A018BD" w:rsidRDefault="00801329" w:rsidP="00204A62">
            <w:pPr>
              <w:pStyle w:val="NormalWeb"/>
              <w:rPr>
                <w:rFonts w:eastAsia="HGSMinchoE"/>
                <w:color w:val="000000" w:themeColor="text1"/>
              </w:rPr>
            </w:pPr>
            <w:r w:rsidRPr="00A018BD">
              <w:rPr>
                <w:rFonts w:eastAsia="HGSMinchoE"/>
                <w:color w:val="000000" w:themeColor="text1"/>
              </w:rPr>
              <w:t>3247.02</w:t>
            </w:r>
          </w:p>
        </w:tc>
        <w:tc>
          <w:tcPr>
            <w:tcW w:w="1037" w:type="dxa"/>
            <w:tcBorders>
              <w:bottom w:val="single" w:sz="4" w:space="0" w:color="AEAAAA" w:themeColor="background2" w:themeShade="BF"/>
            </w:tcBorders>
          </w:tcPr>
          <w:p w14:paraId="1922853C" w14:textId="679FFDB8" w:rsidR="00D86B38" w:rsidRPr="00A018BD" w:rsidRDefault="00B35783" w:rsidP="00204A62">
            <w:pPr>
              <w:pStyle w:val="NormalWeb"/>
              <w:rPr>
                <w:rFonts w:eastAsia="HGSMinchoE"/>
                <w:color w:val="000000" w:themeColor="text1"/>
              </w:rPr>
            </w:pPr>
            <w:r w:rsidRPr="00A018BD">
              <w:rPr>
                <w:rFonts w:eastAsia="HGSMinchoE"/>
                <w:color w:val="000000" w:themeColor="text1"/>
              </w:rPr>
              <w:t>716.77</w:t>
            </w:r>
          </w:p>
        </w:tc>
        <w:tc>
          <w:tcPr>
            <w:tcW w:w="1208" w:type="dxa"/>
            <w:tcBorders>
              <w:bottom w:val="single" w:sz="4" w:space="0" w:color="AEAAAA" w:themeColor="background2" w:themeShade="BF"/>
            </w:tcBorders>
          </w:tcPr>
          <w:p w14:paraId="5C5DFFE0" w14:textId="63492C97" w:rsidR="00D86B38" w:rsidRPr="00A018BD" w:rsidRDefault="00B35783" w:rsidP="00204A62">
            <w:pPr>
              <w:pStyle w:val="NormalWeb"/>
              <w:rPr>
                <w:rFonts w:eastAsia="HGSMinchoE"/>
                <w:color w:val="000000" w:themeColor="text1"/>
              </w:rPr>
            </w:pPr>
            <w:r w:rsidRPr="00A018BD">
              <w:rPr>
                <w:rFonts w:eastAsia="HGSMinchoE"/>
                <w:color w:val="000000" w:themeColor="text1"/>
              </w:rPr>
              <w:t>164.69</w:t>
            </w:r>
          </w:p>
        </w:tc>
      </w:tr>
      <w:tr w:rsidR="00A018BD" w:rsidRPr="00A018BD" w14:paraId="3C1B55C8" w14:textId="77777777" w:rsidTr="00DB4FFE">
        <w:tc>
          <w:tcPr>
            <w:tcW w:w="1257" w:type="dxa"/>
            <w:vMerge/>
          </w:tcPr>
          <w:p w14:paraId="6D310B48" w14:textId="77777777" w:rsidR="00D86B38" w:rsidRPr="00A018BD" w:rsidRDefault="00D86B38" w:rsidP="00204A62">
            <w:pPr>
              <w:pStyle w:val="NormalWeb"/>
              <w:rPr>
                <w:rFonts w:eastAsia="HGSMinchoE"/>
                <w:color w:val="000000" w:themeColor="text1"/>
              </w:rPr>
            </w:pPr>
          </w:p>
        </w:tc>
        <w:tc>
          <w:tcPr>
            <w:tcW w:w="1242" w:type="dxa"/>
            <w:tcBorders>
              <w:top w:val="single" w:sz="4" w:space="0" w:color="AEAAAA" w:themeColor="background2" w:themeShade="BF"/>
              <w:bottom w:val="single" w:sz="4" w:space="0" w:color="AEAAAA" w:themeColor="background2" w:themeShade="BF"/>
            </w:tcBorders>
          </w:tcPr>
          <w:p w14:paraId="0E313FA2" w14:textId="167B0BE3" w:rsidR="00D86B38" w:rsidRPr="00A018BD" w:rsidRDefault="00D86B38" w:rsidP="00204A62">
            <w:pPr>
              <w:pStyle w:val="NormalWeb"/>
              <w:rPr>
                <w:rFonts w:eastAsia="HGSMinchoE"/>
                <w:color w:val="000000" w:themeColor="text1"/>
              </w:rPr>
            </w:pPr>
            <w:r w:rsidRPr="00A018BD">
              <w:rPr>
                <w:rFonts w:eastAsia="HGSMinchoE"/>
                <w:color w:val="000000" w:themeColor="text1"/>
              </w:rPr>
              <w:t>DD</w:t>
            </w:r>
          </w:p>
        </w:tc>
        <w:tc>
          <w:tcPr>
            <w:tcW w:w="1085" w:type="dxa"/>
            <w:tcBorders>
              <w:top w:val="single" w:sz="4" w:space="0" w:color="AEAAAA" w:themeColor="background2" w:themeShade="BF"/>
              <w:bottom w:val="single" w:sz="4" w:space="0" w:color="AEAAAA" w:themeColor="background2" w:themeShade="BF"/>
            </w:tcBorders>
          </w:tcPr>
          <w:p w14:paraId="1262ECEA" w14:textId="464112A1" w:rsidR="00D86B38" w:rsidRPr="00A018BD" w:rsidRDefault="008617CF" w:rsidP="00204A62">
            <w:pPr>
              <w:pStyle w:val="NormalWeb"/>
              <w:rPr>
                <w:rFonts w:eastAsia="HGSMinchoE"/>
                <w:color w:val="000000" w:themeColor="text1"/>
              </w:rPr>
            </w:pPr>
            <w:r w:rsidRPr="00A018BD">
              <w:rPr>
                <w:rFonts w:eastAsia="HGSMinchoE"/>
                <w:color w:val="000000" w:themeColor="text1"/>
              </w:rPr>
              <w:t>757.98</w:t>
            </w:r>
          </w:p>
        </w:tc>
        <w:tc>
          <w:tcPr>
            <w:tcW w:w="1233" w:type="dxa"/>
            <w:tcBorders>
              <w:top w:val="single" w:sz="4" w:space="0" w:color="AEAAAA" w:themeColor="background2" w:themeShade="BF"/>
              <w:bottom w:val="single" w:sz="4" w:space="0" w:color="AEAAAA" w:themeColor="background2" w:themeShade="BF"/>
            </w:tcBorders>
          </w:tcPr>
          <w:p w14:paraId="78279649" w14:textId="0FDC701D" w:rsidR="00D86B38" w:rsidRPr="00A018BD" w:rsidRDefault="008617CF" w:rsidP="00204A62">
            <w:pPr>
              <w:pStyle w:val="NormalWeb"/>
              <w:rPr>
                <w:rFonts w:eastAsia="HGSMinchoE"/>
                <w:color w:val="000000" w:themeColor="text1"/>
              </w:rPr>
            </w:pPr>
            <w:r w:rsidRPr="00A018BD">
              <w:rPr>
                <w:rFonts w:eastAsia="HGSMinchoE"/>
                <w:color w:val="000000" w:themeColor="text1"/>
              </w:rPr>
              <w:t>905.76</w:t>
            </w:r>
          </w:p>
        </w:tc>
        <w:tc>
          <w:tcPr>
            <w:tcW w:w="1251" w:type="dxa"/>
            <w:tcBorders>
              <w:top w:val="single" w:sz="4" w:space="0" w:color="AEAAAA" w:themeColor="background2" w:themeShade="BF"/>
              <w:bottom w:val="single" w:sz="4" w:space="0" w:color="AEAAAA" w:themeColor="background2" w:themeShade="BF"/>
            </w:tcBorders>
          </w:tcPr>
          <w:p w14:paraId="21BD6116" w14:textId="0D778C46" w:rsidR="00D86B38" w:rsidRPr="00A018BD" w:rsidRDefault="001F2F44" w:rsidP="00204A62">
            <w:pPr>
              <w:pStyle w:val="NormalWeb"/>
              <w:rPr>
                <w:rFonts w:eastAsia="HGSMinchoE"/>
                <w:color w:val="000000" w:themeColor="text1"/>
              </w:rPr>
            </w:pPr>
            <w:r w:rsidRPr="00A018BD">
              <w:rPr>
                <w:rFonts w:eastAsia="HGSMinchoE"/>
                <w:color w:val="000000" w:themeColor="text1"/>
              </w:rPr>
              <w:t>2679.41</w:t>
            </w:r>
          </w:p>
        </w:tc>
        <w:tc>
          <w:tcPr>
            <w:tcW w:w="1037" w:type="dxa"/>
            <w:tcBorders>
              <w:top w:val="single" w:sz="4" w:space="0" w:color="AEAAAA" w:themeColor="background2" w:themeShade="BF"/>
              <w:bottom w:val="single" w:sz="4" w:space="0" w:color="AEAAAA" w:themeColor="background2" w:themeShade="BF"/>
            </w:tcBorders>
          </w:tcPr>
          <w:p w14:paraId="7942587D" w14:textId="7E2E585D" w:rsidR="00D86B38" w:rsidRPr="00A018BD" w:rsidRDefault="00801329" w:rsidP="00204A62">
            <w:pPr>
              <w:pStyle w:val="NormalWeb"/>
              <w:rPr>
                <w:rFonts w:eastAsia="HGSMinchoE"/>
                <w:color w:val="000000" w:themeColor="text1"/>
              </w:rPr>
            </w:pPr>
            <w:r w:rsidRPr="00A018BD">
              <w:rPr>
                <w:rFonts w:eastAsia="HGSMinchoE"/>
                <w:color w:val="000000" w:themeColor="text1"/>
              </w:rPr>
              <w:t>2927.47</w:t>
            </w:r>
          </w:p>
        </w:tc>
        <w:tc>
          <w:tcPr>
            <w:tcW w:w="1037" w:type="dxa"/>
            <w:tcBorders>
              <w:top w:val="single" w:sz="4" w:space="0" w:color="AEAAAA" w:themeColor="background2" w:themeShade="BF"/>
              <w:bottom w:val="single" w:sz="4" w:space="0" w:color="AEAAAA" w:themeColor="background2" w:themeShade="BF"/>
            </w:tcBorders>
          </w:tcPr>
          <w:p w14:paraId="0149A8E7" w14:textId="48A0743D" w:rsidR="00D86B38" w:rsidRPr="00A018BD" w:rsidRDefault="00B35783" w:rsidP="00204A62">
            <w:pPr>
              <w:pStyle w:val="NormalWeb"/>
              <w:rPr>
                <w:rFonts w:eastAsia="HGSMinchoE"/>
                <w:color w:val="000000" w:themeColor="text1"/>
              </w:rPr>
            </w:pPr>
            <w:r w:rsidRPr="00A018BD">
              <w:rPr>
                <w:rFonts w:eastAsia="HGSMinchoE"/>
                <w:color w:val="000000" w:themeColor="text1"/>
              </w:rPr>
              <w:t>637.98</w:t>
            </w:r>
          </w:p>
        </w:tc>
        <w:tc>
          <w:tcPr>
            <w:tcW w:w="1208" w:type="dxa"/>
            <w:tcBorders>
              <w:top w:val="single" w:sz="4" w:space="0" w:color="AEAAAA" w:themeColor="background2" w:themeShade="BF"/>
              <w:bottom w:val="single" w:sz="4" w:space="0" w:color="AEAAAA" w:themeColor="background2" w:themeShade="BF"/>
            </w:tcBorders>
          </w:tcPr>
          <w:p w14:paraId="01E15234" w14:textId="4FC2801A" w:rsidR="00D86B38" w:rsidRPr="00A018BD" w:rsidRDefault="00B35783" w:rsidP="00204A62">
            <w:pPr>
              <w:pStyle w:val="NormalWeb"/>
              <w:rPr>
                <w:rFonts w:eastAsia="HGSMinchoE"/>
                <w:color w:val="000000" w:themeColor="text1"/>
              </w:rPr>
            </w:pPr>
            <w:r w:rsidRPr="00A018BD">
              <w:rPr>
                <w:rFonts w:eastAsia="HGSMinchoE"/>
                <w:color w:val="000000" w:themeColor="text1"/>
              </w:rPr>
              <w:t>169.69</w:t>
            </w:r>
          </w:p>
        </w:tc>
      </w:tr>
      <w:tr w:rsidR="00A018BD" w:rsidRPr="00A018BD" w14:paraId="01DF685C" w14:textId="77777777" w:rsidTr="00DB4FFE">
        <w:tc>
          <w:tcPr>
            <w:tcW w:w="1257" w:type="dxa"/>
            <w:vMerge/>
          </w:tcPr>
          <w:p w14:paraId="2016A346" w14:textId="77777777" w:rsidR="00D86B38" w:rsidRPr="00A018BD" w:rsidRDefault="00D86B38" w:rsidP="00204A62">
            <w:pPr>
              <w:pStyle w:val="NormalWeb"/>
              <w:rPr>
                <w:rFonts w:eastAsia="HGSMinchoE"/>
                <w:color w:val="000000" w:themeColor="text1"/>
              </w:rPr>
            </w:pPr>
          </w:p>
        </w:tc>
        <w:tc>
          <w:tcPr>
            <w:tcW w:w="1242" w:type="dxa"/>
            <w:tcBorders>
              <w:top w:val="single" w:sz="4" w:space="0" w:color="AEAAAA" w:themeColor="background2" w:themeShade="BF"/>
            </w:tcBorders>
          </w:tcPr>
          <w:p w14:paraId="7FB6A42B" w14:textId="735D5C8C" w:rsidR="00D86B38" w:rsidRPr="00A018BD" w:rsidRDefault="005238F6" w:rsidP="00204A62">
            <w:pPr>
              <w:pStyle w:val="NormalWeb"/>
              <w:rPr>
                <w:rFonts w:eastAsia="HGSMinchoE"/>
                <w:color w:val="000000" w:themeColor="text1"/>
              </w:rPr>
            </w:pPr>
            <w:r w:rsidRPr="00A018BD">
              <w:rPr>
                <w:rFonts w:eastAsia="Hiragino Maru Gothic Pro W4"/>
                <w:color w:val="000000" w:themeColor="text1"/>
              </w:rPr>
              <w:t>Δ</w:t>
            </w:r>
            <w:r w:rsidR="00905A4A" w:rsidRPr="00A018BD">
              <w:rPr>
                <w:rFonts w:eastAsia="Hiragino Maru Gothic Pro W4"/>
                <w:color w:val="000000" w:themeColor="text1"/>
              </w:rPr>
              <w:t xml:space="preserve"> </w:t>
            </w:r>
            <w:r w:rsidRPr="00A018BD">
              <w:rPr>
                <w:rFonts w:eastAsia="HGSMinchoE"/>
                <w:color w:val="000000" w:themeColor="text1"/>
              </w:rPr>
              <w:t>AIC</w:t>
            </w:r>
          </w:p>
        </w:tc>
        <w:tc>
          <w:tcPr>
            <w:tcW w:w="1085" w:type="dxa"/>
            <w:tcBorders>
              <w:top w:val="single" w:sz="4" w:space="0" w:color="AEAAAA" w:themeColor="background2" w:themeShade="BF"/>
            </w:tcBorders>
          </w:tcPr>
          <w:p w14:paraId="1CC4F44B" w14:textId="65311AD9" w:rsidR="00D86B38" w:rsidRPr="00A018BD" w:rsidRDefault="008617CF" w:rsidP="00204A62">
            <w:pPr>
              <w:pStyle w:val="NormalWeb"/>
              <w:rPr>
                <w:rFonts w:eastAsia="HGSMinchoE"/>
                <w:b/>
                <w:bCs/>
                <w:color w:val="000000" w:themeColor="text1"/>
              </w:rPr>
            </w:pPr>
            <w:r w:rsidRPr="00A018BD">
              <w:rPr>
                <w:rFonts w:eastAsia="HGSMinchoE"/>
                <w:b/>
                <w:bCs/>
                <w:color w:val="000000" w:themeColor="text1"/>
              </w:rPr>
              <w:t>18.79</w:t>
            </w:r>
          </w:p>
        </w:tc>
        <w:tc>
          <w:tcPr>
            <w:tcW w:w="1233" w:type="dxa"/>
            <w:tcBorders>
              <w:top w:val="single" w:sz="4" w:space="0" w:color="AEAAAA" w:themeColor="background2" w:themeShade="BF"/>
            </w:tcBorders>
          </w:tcPr>
          <w:p w14:paraId="4ADC9FA9" w14:textId="657F6822" w:rsidR="00D86B38" w:rsidRPr="00A018BD" w:rsidRDefault="008617CF" w:rsidP="00204A62">
            <w:pPr>
              <w:pStyle w:val="NormalWeb"/>
              <w:rPr>
                <w:rFonts w:eastAsia="HGSMinchoE"/>
                <w:b/>
                <w:bCs/>
                <w:color w:val="000000" w:themeColor="text1"/>
              </w:rPr>
            </w:pPr>
            <w:r w:rsidRPr="00A018BD">
              <w:rPr>
                <w:rFonts w:eastAsia="HGSMinchoE"/>
                <w:b/>
                <w:bCs/>
                <w:color w:val="000000" w:themeColor="text1"/>
              </w:rPr>
              <w:t>106.93</w:t>
            </w:r>
          </w:p>
        </w:tc>
        <w:tc>
          <w:tcPr>
            <w:tcW w:w="1251" w:type="dxa"/>
            <w:tcBorders>
              <w:top w:val="single" w:sz="4" w:space="0" w:color="AEAAAA" w:themeColor="background2" w:themeShade="BF"/>
            </w:tcBorders>
          </w:tcPr>
          <w:p w14:paraId="0CE5FC00" w14:textId="0048A4C6" w:rsidR="00D86B38" w:rsidRPr="00A018BD" w:rsidRDefault="001F2F44" w:rsidP="00204A62">
            <w:pPr>
              <w:pStyle w:val="NormalWeb"/>
              <w:rPr>
                <w:rFonts w:eastAsia="HGSMinchoE"/>
                <w:color w:val="000000" w:themeColor="text1"/>
              </w:rPr>
            </w:pPr>
            <w:r w:rsidRPr="00A018BD">
              <w:rPr>
                <w:rFonts w:eastAsia="HGSMinchoE"/>
                <w:color w:val="000000" w:themeColor="text1"/>
              </w:rPr>
              <w:t>-0.41</w:t>
            </w:r>
          </w:p>
        </w:tc>
        <w:tc>
          <w:tcPr>
            <w:tcW w:w="1037" w:type="dxa"/>
            <w:tcBorders>
              <w:top w:val="single" w:sz="4" w:space="0" w:color="AEAAAA" w:themeColor="background2" w:themeShade="BF"/>
            </w:tcBorders>
          </w:tcPr>
          <w:p w14:paraId="6E014B29" w14:textId="07C7E8B6" w:rsidR="00D86B38" w:rsidRPr="00A018BD" w:rsidRDefault="00801329" w:rsidP="00204A62">
            <w:pPr>
              <w:pStyle w:val="NormalWeb"/>
              <w:rPr>
                <w:rFonts w:eastAsia="HGSMinchoE"/>
                <w:b/>
                <w:bCs/>
                <w:color w:val="000000" w:themeColor="text1"/>
              </w:rPr>
            </w:pPr>
            <w:r w:rsidRPr="00A018BD">
              <w:rPr>
                <w:rFonts w:eastAsia="HGSMinchoE"/>
                <w:b/>
                <w:bCs/>
                <w:color w:val="000000" w:themeColor="text1"/>
              </w:rPr>
              <w:t>319.55</w:t>
            </w:r>
          </w:p>
        </w:tc>
        <w:tc>
          <w:tcPr>
            <w:tcW w:w="1037" w:type="dxa"/>
            <w:tcBorders>
              <w:top w:val="single" w:sz="4" w:space="0" w:color="AEAAAA" w:themeColor="background2" w:themeShade="BF"/>
            </w:tcBorders>
          </w:tcPr>
          <w:p w14:paraId="42AD68D1" w14:textId="33711CED" w:rsidR="00D86B38" w:rsidRPr="00A018BD" w:rsidRDefault="00B35783" w:rsidP="00204A62">
            <w:pPr>
              <w:pStyle w:val="NormalWeb"/>
              <w:rPr>
                <w:rFonts w:eastAsia="HGSMinchoE"/>
                <w:b/>
                <w:bCs/>
                <w:color w:val="000000" w:themeColor="text1"/>
              </w:rPr>
            </w:pPr>
            <w:r w:rsidRPr="00A018BD">
              <w:rPr>
                <w:rFonts w:eastAsia="HGSMinchoE"/>
                <w:b/>
                <w:bCs/>
                <w:color w:val="000000" w:themeColor="text1"/>
              </w:rPr>
              <w:t>78.80</w:t>
            </w:r>
          </w:p>
        </w:tc>
        <w:tc>
          <w:tcPr>
            <w:tcW w:w="1208" w:type="dxa"/>
            <w:tcBorders>
              <w:top w:val="single" w:sz="4" w:space="0" w:color="AEAAAA" w:themeColor="background2" w:themeShade="BF"/>
            </w:tcBorders>
          </w:tcPr>
          <w:p w14:paraId="119AFCC2" w14:textId="23987262" w:rsidR="00D86B38" w:rsidRPr="00A018BD" w:rsidRDefault="00B35783" w:rsidP="00204A62">
            <w:pPr>
              <w:pStyle w:val="NormalWeb"/>
              <w:rPr>
                <w:rFonts w:eastAsia="HGSMinchoE"/>
                <w:color w:val="000000" w:themeColor="text1"/>
              </w:rPr>
            </w:pPr>
            <w:r w:rsidRPr="00A018BD">
              <w:rPr>
                <w:rFonts w:eastAsia="HGSMinchoE"/>
                <w:color w:val="000000" w:themeColor="text1"/>
              </w:rPr>
              <w:t>0</w:t>
            </w:r>
          </w:p>
        </w:tc>
      </w:tr>
      <w:tr w:rsidR="00A018BD" w:rsidRPr="00A018BD" w14:paraId="2200139D" w14:textId="77777777" w:rsidTr="005A24C9">
        <w:tc>
          <w:tcPr>
            <w:tcW w:w="1257" w:type="dxa"/>
            <w:vMerge w:val="restart"/>
            <w:shd w:val="clear" w:color="auto" w:fill="F2F2F2" w:themeFill="background1" w:themeFillShade="F2"/>
          </w:tcPr>
          <w:p w14:paraId="6D25EF6B" w14:textId="238FCC36" w:rsidR="001F2F44" w:rsidRPr="00A018BD" w:rsidRDefault="001F2F44" w:rsidP="001F2F44">
            <w:pPr>
              <w:pStyle w:val="NormalWeb"/>
              <w:rPr>
                <w:rFonts w:eastAsia="HGSMinchoE"/>
                <w:color w:val="000000" w:themeColor="text1"/>
              </w:rPr>
            </w:pPr>
            <w:r w:rsidRPr="00A018BD">
              <w:rPr>
                <w:rFonts w:eastAsia="HGSMinchoE"/>
                <w:color w:val="000000" w:themeColor="text1"/>
              </w:rPr>
              <w:t>Growth</w:t>
            </w:r>
          </w:p>
        </w:tc>
        <w:tc>
          <w:tcPr>
            <w:tcW w:w="1242" w:type="dxa"/>
            <w:tcBorders>
              <w:bottom w:val="single" w:sz="4" w:space="0" w:color="AEAAAA" w:themeColor="background2" w:themeShade="BF"/>
            </w:tcBorders>
            <w:shd w:val="clear" w:color="auto" w:fill="F2F2F2" w:themeFill="background1" w:themeFillShade="F2"/>
          </w:tcPr>
          <w:p w14:paraId="72B348A4" w14:textId="014785D9" w:rsidR="001F2F44" w:rsidRPr="00A018BD" w:rsidRDefault="001F2F44" w:rsidP="001F2F44">
            <w:pPr>
              <w:pStyle w:val="NormalWeb"/>
              <w:rPr>
                <w:rFonts w:eastAsia="HGSMinchoE"/>
                <w:color w:val="000000" w:themeColor="text1"/>
              </w:rPr>
            </w:pPr>
            <w:r w:rsidRPr="00A018BD">
              <w:rPr>
                <w:rFonts w:eastAsia="HGSMinchoE"/>
                <w:color w:val="000000" w:themeColor="text1"/>
              </w:rPr>
              <w:t>DI</w:t>
            </w:r>
          </w:p>
        </w:tc>
        <w:tc>
          <w:tcPr>
            <w:tcW w:w="1085" w:type="dxa"/>
            <w:tcBorders>
              <w:bottom w:val="single" w:sz="4" w:space="0" w:color="AEAAAA" w:themeColor="background2" w:themeShade="BF"/>
            </w:tcBorders>
            <w:shd w:val="clear" w:color="auto" w:fill="F2F2F2" w:themeFill="background1" w:themeFillShade="F2"/>
          </w:tcPr>
          <w:p w14:paraId="62F6B6C3" w14:textId="0672F807" w:rsidR="001F2F44" w:rsidRPr="00A018BD" w:rsidRDefault="001F2F44" w:rsidP="001F2F44">
            <w:pPr>
              <w:pStyle w:val="NormalWeb"/>
              <w:rPr>
                <w:rFonts w:eastAsia="HGSMinchoE"/>
                <w:color w:val="000000" w:themeColor="text1"/>
              </w:rPr>
            </w:pPr>
            <w:r w:rsidRPr="00A018BD">
              <w:rPr>
                <w:color w:val="000000" w:themeColor="text1"/>
              </w:rPr>
              <w:t xml:space="preserve">511.97         </w:t>
            </w:r>
          </w:p>
        </w:tc>
        <w:tc>
          <w:tcPr>
            <w:tcW w:w="1233" w:type="dxa"/>
            <w:tcBorders>
              <w:bottom w:val="single" w:sz="4" w:space="0" w:color="AEAAAA" w:themeColor="background2" w:themeShade="BF"/>
            </w:tcBorders>
            <w:shd w:val="clear" w:color="auto" w:fill="F2F2F2" w:themeFill="background1" w:themeFillShade="F2"/>
          </w:tcPr>
          <w:p w14:paraId="2DCE3913" w14:textId="411C2ADC" w:rsidR="001F2F44" w:rsidRPr="00A018BD" w:rsidRDefault="001F2F44" w:rsidP="001F2F44">
            <w:pPr>
              <w:pStyle w:val="NormalWeb"/>
              <w:rPr>
                <w:rFonts w:eastAsia="HGSMinchoE"/>
                <w:color w:val="000000" w:themeColor="text1"/>
              </w:rPr>
            </w:pPr>
            <w:r w:rsidRPr="00A018BD">
              <w:rPr>
                <w:rFonts w:eastAsia="HGSMinchoE"/>
                <w:color w:val="000000" w:themeColor="text1"/>
              </w:rPr>
              <w:t>951.59</w:t>
            </w:r>
          </w:p>
        </w:tc>
        <w:tc>
          <w:tcPr>
            <w:tcW w:w="1251" w:type="dxa"/>
            <w:tcBorders>
              <w:bottom w:val="single" w:sz="4" w:space="0" w:color="AEAAAA" w:themeColor="background2" w:themeShade="BF"/>
            </w:tcBorders>
            <w:shd w:val="clear" w:color="auto" w:fill="F2F2F2" w:themeFill="background1" w:themeFillShade="F2"/>
          </w:tcPr>
          <w:p w14:paraId="5B704666" w14:textId="2A0CA228" w:rsidR="001F2F44" w:rsidRPr="00A018BD" w:rsidRDefault="001F2F44" w:rsidP="001F2F44">
            <w:pPr>
              <w:pStyle w:val="NormalWeb"/>
              <w:rPr>
                <w:rFonts w:eastAsia="HGSMinchoE"/>
                <w:color w:val="000000" w:themeColor="text1"/>
              </w:rPr>
            </w:pPr>
            <w:r w:rsidRPr="00A018BD">
              <w:rPr>
                <w:rFonts w:eastAsia="HGSMinchoE"/>
                <w:color w:val="000000" w:themeColor="text1"/>
              </w:rPr>
              <w:t>1100.00</w:t>
            </w:r>
          </w:p>
        </w:tc>
        <w:tc>
          <w:tcPr>
            <w:tcW w:w="1037" w:type="dxa"/>
            <w:tcBorders>
              <w:bottom w:val="single" w:sz="4" w:space="0" w:color="AEAAAA" w:themeColor="background2" w:themeShade="BF"/>
            </w:tcBorders>
            <w:shd w:val="clear" w:color="auto" w:fill="F2F2F2" w:themeFill="background1" w:themeFillShade="F2"/>
          </w:tcPr>
          <w:p w14:paraId="7D498F3E" w14:textId="691A4452" w:rsidR="001F2F44" w:rsidRPr="00A018BD" w:rsidRDefault="00801329" w:rsidP="001F2F44">
            <w:pPr>
              <w:pStyle w:val="NormalWeb"/>
              <w:rPr>
                <w:rFonts w:eastAsia="HGSMinchoE"/>
                <w:color w:val="000000" w:themeColor="text1"/>
              </w:rPr>
            </w:pPr>
            <w:r w:rsidRPr="00A018BD">
              <w:rPr>
                <w:color w:val="000000" w:themeColor="text1"/>
              </w:rPr>
              <w:t>1570.03</w:t>
            </w:r>
          </w:p>
        </w:tc>
        <w:tc>
          <w:tcPr>
            <w:tcW w:w="1037" w:type="dxa"/>
            <w:tcBorders>
              <w:bottom w:val="single" w:sz="4" w:space="0" w:color="AEAAAA" w:themeColor="background2" w:themeShade="BF"/>
            </w:tcBorders>
            <w:shd w:val="clear" w:color="auto" w:fill="F2F2F2" w:themeFill="background1" w:themeFillShade="F2"/>
          </w:tcPr>
          <w:p w14:paraId="0A0935B6" w14:textId="67376EF2" w:rsidR="001F2F44" w:rsidRPr="00A018BD" w:rsidRDefault="00B35783" w:rsidP="001F2F44">
            <w:pPr>
              <w:pStyle w:val="NormalWeb"/>
              <w:rPr>
                <w:rFonts w:eastAsia="HGSMinchoE"/>
                <w:color w:val="000000" w:themeColor="text1"/>
              </w:rPr>
            </w:pPr>
            <w:r w:rsidRPr="00A018BD">
              <w:rPr>
                <w:color w:val="000000" w:themeColor="text1"/>
              </w:rPr>
              <w:t>291.46</w:t>
            </w:r>
          </w:p>
        </w:tc>
        <w:tc>
          <w:tcPr>
            <w:tcW w:w="1208" w:type="dxa"/>
            <w:tcBorders>
              <w:bottom w:val="single" w:sz="4" w:space="0" w:color="AEAAAA" w:themeColor="background2" w:themeShade="BF"/>
            </w:tcBorders>
            <w:shd w:val="clear" w:color="auto" w:fill="F2F2F2" w:themeFill="background1" w:themeFillShade="F2"/>
          </w:tcPr>
          <w:p w14:paraId="1E5E4815" w14:textId="254E9A1C" w:rsidR="001F2F44" w:rsidRPr="00A018BD" w:rsidRDefault="00B35783" w:rsidP="001F2F44">
            <w:pPr>
              <w:pStyle w:val="NormalWeb"/>
              <w:rPr>
                <w:rFonts w:eastAsia="HGSMinchoE"/>
                <w:color w:val="000000" w:themeColor="text1"/>
              </w:rPr>
            </w:pPr>
            <w:r w:rsidRPr="00A018BD">
              <w:rPr>
                <w:color w:val="000000" w:themeColor="text1"/>
              </w:rPr>
              <w:t>113.16</w:t>
            </w:r>
          </w:p>
        </w:tc>
      </w:tr>
      <w:tr w:rsidR="00A018BD" w:rsidRPr="00A018BD" w14:paraId="7BB6C2AE" w14:textId="77777777" w:rsidTr="005A24C9">
        <w:tc>
          <w:tcPr>
            <w:tcW w:w="1257" w:type="dxa"/>
            <w:vMerge/>
            <w:shd w:val="clear" w:color="auto" w:fill="F2F2F2" w:themeFill="background1" w:themeFillShade="F2"/>
          </w:tcPr>
          <w:p w14:paraId="484A80CA" w14:textId="77777777" w:rsidR="001F2F44" w:rsidRPr="00A018BD" w:rsidRDefault="001F2F44" w:rsidP="001F2F44">
            <w:pPr>
              <w:pStyle w:val="NormalWeb"/>
              <w:rPr>
                <w:rFonts w:eastAsia="HGSMinchoE"/>
                <w:color w:val="000000" w:themeColor="text1"/>
              </w:rPr>
            </w:pPr>
          </w:p>
        </w:tc>
        <w:tc>
          <w:tcPr>
            <w:tcW w:w="1242"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77FD3A89" w14:textId="2FE677C7" w:rsidR="001F2F44" w:rsidRPr="00A018BD" w:rsidRDefault="001F2F44" w:rsidP="001F2F44">
            <w:pPr>
              <w:pStyle w:val="NormalWeb"/>
              <w:rPr>
                <w:rFonts w:eastAsia="HGSMinchoE"/>
                <w:color w:val="000000" w:themeColor="text1"/>
              </w:rPr>
            </w:pPr>
            <w:r w:rsidRPr="00A018BD">
              <w:rPr>
                <w:rFonts w:eastAsia="HGSMinchoE"/>
                <w:color w:val="000000" w:themeColor="text1"/>
              </w:rPr>
              <w:t>DD</w:t>
            </w:r>
          </w:p>
        </w:tc>
        <w:tc>
          <w:tcPr>
            <w:tcW w:w="1085"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48BB8511" w14:textId="03A1E50F" w:rsidR="001F2F44" w:rsidRPr="00A018BD" w:rsidRDefault="001F2F44" w:rsidP="001F2F44">
            <w:pPr>
              <w:pStyle w:val="NormalWeb"/>
              <w:rPr>
                <w:rFonts w:eastAsia="HGSMinchoE"/>
                <w:color w:val="000000" w:themeColor="text1"/>
              </w:rPr>
            </w:pPr>
            <w:r w:rsidRPr="00A018BD">
              <w:rPr>
                <w:color w:val="000000" w:themeColor="text1"/>
              </w:rPr>
              <w:t>508.07</w:t>
            </w:r>
          </w:p>
        </w:tc>
        <w:tc>
          <w:tcPr>
            <w:tcW w:w="1233"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5CECBB36" w14:textId="04EBD46F" w:rsidR="001F2F44" w:rsidRPr="00A018BD" w:rsidRDefault="001F2F44" w:rsidP="001F2F44">
            <w:pPr>
              <w:pStyle w:val="NormalWeb"/>
              <w:rPr>
                <w:rFonts w:eastAsia="HGSMinchoE"/>
                <w:color w:val="000000" w:themeColor="text1"/>
              </w:rPr>
            </w:pPr>
            <w:r w:rsidRPr="00A018BD">
              <w:rPr>
                <w:rFonts w:eastAsia="HGSMinchoE"/>
                <w:color w:val="000000" w:themeColor="text1"/>
              </w:rPr>
              <w:t>935.49</w:t>
            </w:r>
          </w:p>
        </w:tc>
        <w:tc>
          <w:tcPr>
            <w:tcW w:w="1251"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00D6DEE3" w14:textId="41B5A782" w:rsidR="001F2F44" w:rsidRPr="00A018BD" w:rsidRDefault="001F2F44" w:rsidP="001F2F44">
            <w:pPr>
              <w:pStyle w:val="NormalWeb"/>
              <w:rPr>
                <w:rFonts w:eastAsia="HGSMinchoE"/>
                <w:color w:val="000000" w:themeColor="text1"/>
              </w:rPr>
            </w:pPr>
            <w:r w:rsidRPr="00A018BD">
              <w:rPr>
                <w:rFonts w:eastAsia="HGSMinchoE"/>
                <w:color w:val="000000" w:themeColor="text1"/>
              </w:rPr>
              <w:t>1070.15</w:t>
            </w:r>
          </w:p>
        </w:tc>
        <w:tc>
          <w:tcPr>
            <w:tcW w:w="1037"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4E315CE4" w14:textId="0232475A" w:rsidR="001F2F44" w:rsidRPr="00A018BD" w:rsidRDefault="00801329" w:rsidP="001F2F44">
            <w:pPr>
              <w:pStyle w:val="NormalWeb"/>
              <w:rPr>
                <w:rFonts w:eastAsia="HGSMinchoE"/>
                <w:color w:val="000000" w:themeColor="text1"/>
              </w:rPr>
            </w:pPr>
            <w:r w:rsidRPr="00A018BD">
              <w:rPr>
                <w:color w:val="000000" w:themeColor="text1"/>
              </w:rPr>
              <w:t>1109.27</w:t>
            </w:r>
          </w:p>
        </w:tc>
        <w:tc>
          <w:tcPr>
            <w:tcW w:w="1037"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56C57A09" w14:textId="497EC53F" w:rsidR="001F2F44" w:rsidRPr="00A018BD" w:rsidRDefault="00B35783" w:rsidP="001F2F44">
            <w:pPr>
              <w:pStyle w:val="NormalWeb"/>
              <w:rPr>
                <w:rFonts w:eastAsia="HGSMinchoE"/>
                <w:color w:val="000000" w:themeColor="text1"/>
              </w:rPr>
            </w:pPr>
            <w:r w:rsidRPr="00A018BD">
              <w:rPr>
                <w:color w:val="000000" w:themeColor="text1"/>
              </w:rPr>
              <w:t>259.15</w:t>
            </w:r>
          </w:p>
        </w:tc>
        <w:tc>
          <w:tcPr>
            <w:tcW w:w="1208"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70E77D17" w14:textId="2E87DD82" w:rsidR="001F2F44" w:rsidRPr="00A018BD" w:rsidRDefault="00B35783" w:rsidP="001F2F44">
            <w:pPr>
              <w:pStyle w:val="NormalWeb"/>
              <w:rPr>
                <w:rFonts w:eastAsia="HGSMinchoE"/>
                <w:color w:val="000000" w:themeColor="text1"/>
              </w:rPr>
            </w:pPr>
            <w:r w:rsidRPr="00A018BD">
              <w:rPr>
                <w:color w:val="000000" w:themeColor="text1"/>
              </w:rPr>
              <w:t>113.16</w:t>
            </w:r>
          </w:p>
        </w:tc>
      </w:tr>
      <w:tr w:rsidR="00A018BD" w:rsidRPr="00A018BD" w14:paraId="5BF939C2" w14:textId="77777777" w:rsidTr="005A24C9">
        <w:tc>
          <w:tcPr>
            <w:tcW w:w="1257" w:type="dxa"/>
            <w:vMerge/>
            <w:shd w:val="clear" w:color="auto" w:fill="F2F2F2" w:themeFill="background1" w:themeFillShade="F2"/>
          </w:tcPr>
          <w:p w14:paraId="26129FF4" w14:textId="77777777" w:rsidR="001F2F44" w:rsidRPr="00A018BD" w:rsidRDefault="001F2F44" w:rsidP="001F2F44">
            <w:pPr>
              <w:pStyle w:val="NormalWeb"/>
              <w:rPr>
                <w:rFonts w:eastAsia="HGSMinchoE"/>
                <w:color w:val="000000" w:themeColor="text1"/>
              </w:rPr>
            </w:pPr>
          </w:p>
        </w:tc>
        <w:tc>
          <w:tcPr>
            <w:tcW w:w="1242" w:type="dxa"/>
            <w:tcBorders>
              <w:top w:val="single" w:sz="4" w:space="0" w:color="AEAAAA" w:themeColor="background2" w:themeShade="BF"/>
            </w:tcBorders>
            <w:shd w:val="clear" w:color="auto" w:fill="F2F2F2" w:themeFill="background1" w:themeFillShade="F2"/>
          </w:tcPr>
          <w:p w14:paraId="2D5779A2" w14:textId="71470D5F" w:rsidR="001F2F44" w:rsidRPr="00A018BD" w:rsidRDefault="001F2F44" w:rsidP="001F2F44">
            <w:pPr>
              <w:pStyle w:val="NormalWeb"/>
              <w:rPr>
                <w:rFonts w:eastAsia="HGSMinchoE"/>
                <w:color w:val="000000" w:themeColor="text1"/>
              </w:rPr>
            </w:pPr>
            <w:r w:rsidRPr="00A018BD">
              <w:rPr>
                <w:rFonts w:eastAsia="Hiragino Maru Gothic Pro W4"/>
                <w:color w:val="000000" w:themeColor="text1"/>
              </w:rPr>
              <w:t>Δ</w:t>
            </w:r>
            <w:r w:rsidRPr="00A018BD">
              <w:rPr>
                <w:rFonts w:eastAsia="HGSMinchoE"/>
                <w:color w:val="000000" w:themeColor="text1"/>
              </w:rPr>
              <w:t xml:space="preserve"> AIC</w:t>
            </w:r>
          </w:p>
        </w:tc>
        <w:tc>
          <w:tcPr>
            <w:tcW w:w="1085" w:type="dxa"/>
            <w:tcBorders>
              <w:top w:val="single" w:sz="4" w:space="0" w:color="AEAAAA" w:themeColor="background2" w:themeShade="BF"/>
            </w:tcBorders>
            <w:shd w:val="clear" w:color="auto" w:fill="F2F2F2" w:themeFill="background1" w:themeFillShade="F2"/>
          </w:tcPr>
          <w:p w14:paraId="0FE20F66" w14:textId="74DD32FC" w:rsidR="001F2F44" w:rsidRPr="00A018BD" w:rsidRDefault="001F2F44" w:rsidP="001F2F44">
            <w:pPr>
              <w:pStyle w:val="NormalWeb"/>
              <w:rPr>
                <w:rFonts w:eastAsia="HGSMinchoE"/>
                <w:b/>
                <w:bCs/>
                <w:color w:val="000000" w:themeColor="text1"/>
              </w:rPr>
            </w:pPr>
            <w:r w:rsidRPr="00A018BD">
              <w:rPr>
                <w:b/>
                <w:bCs/>
                <w:color w:val="000000" w:themeColor="text1"/>
              </w:rPr>
              <w:t>3.89</w:t>
            </w:r>
          </w:p>
        </w:tc>
        <w:tc>
          <w:tcPr>
            <w:tcW w:w="1233" w:type="dxa"/>
            <w:tcBorders>
              <w:top w:val="single" w:sz="4" w:space="0" w:color="AEAAAA" w:themeColor="background2" w:themeShade="BF"/>
            </w:tcBorders>
            <w:shd w:val="clear" w:color="auto" w:fill="F2F2F2" w:themeFill="background1" w:themeFillShade="F2"/>
          </w:tcPr>
          <w:p w14:paraId="6E7583D5" w14:textId="74135FA9" w:rsidR="001F2F44" w:rsidRPr="00A018BD" w:rsidRDefault="001F2F44" w:rsidP="001F2F44">
            <w:pPr>
              <w:pStyle w:val="NormalWeb"/>
              <w:rPr>
                <w:rFonts w:eastAsia="HGSMinchoE"/>
                <w:b/>
                <w:bCs/>
                <w:color w:val="000000" w:themeColor="text1"/>
              </w:rPr>
            </w:pPr>
            <w:r w:rsidRPr="00A018BD">
              <w:rPr>
                <w:rFonts w:eastAsia="HGSMinchoE"/>
                <w:b/>
                <w:bCs/>
                <w:color w:val="000000" w:themeColor="text1"/>
              </w:rPr>
              <w:t>16.10</w:t>
            </w:r>
          </w:p>
        </w:tc>
        <w:tc>
          <w:tcPr>
            <w:tcW w:w="1251" w:type="dxa"/>
            <w:tcBorders>
              <w:top w:val="single" w:sz="4" w:space="0" w:color="AEAAAA" w:themeColor="background2" w:themeShade="BF"/>
            </w:tcBorders>
            <w:shd w:val="clear" w:color="auto" w:fill="F2F2F2" w:themeFill="background1" w:themeFillShade="F2"/>
          </w:tcPr>
          <w:p w14:paraId="2D4F8308" w14:textId="70E7EAEF" w:rsidR="001F2F44" w:rsidRPr="00A018BD" w:rsidRDefault="001F2F44" w:rsidP="001F2F44">
            <w:pPr>
              <w:pStyle w:val="NormalWeb"/>
              <w:rPr>
                <w:rFonts w:eastAsia="HGSMinchoE"/>
                <w:b/>
                <w:bCs/>
                <w:color w:val="000000" w:themeColor="text1"/>
              </w:rPr>
            </w:pPr>
            <w:r w:rsidRPr="00A018BD">
              <w:rPr>
                <w:rFonts w:eastAsia="HGSMinchoE"/>
                <w:b/>
                <w:bCs/>
                <w:color w:val="000000" w:themeColor="text1"/>
              </w:rPr>
              <w:t>29.85</w:t>
            </w:r>
          </w:p>
        </w:tc>
        <w:tc>
          <w:tcPr>
            <w:tcW w:w="1037" w:type="dxa"/>
            <w:tcBorders>
              <w:top w:val="single" w:sz="4" w:space="0" w:color="AEAAAA" w:themeColor="background2" w:themeShade="BF"/>
            </w:tcBorders>
            <w:shd w:val="clear" w:color="auto" w:fill="F2F2F2" w:themeFill="background1" w:themeFillShade="F2"/>
          </w:tcPr>
          <w:p w14:paraId="5E629F19" w14:textId="388C168A" w:rsidR="001F2F44" w:rsidRPr="00A018BD" w:rsidRDefault="00801329" w:rsidP="001F2F44">
            <w:pPr>
              <w:pStyle w:val="NormalWeb"/>
              <w:rPr>
                <w:rFonts w:eastAsia="HGSMinchoE"/>
                <w:b/>
                <w:bCs/>
                <w:color w:val="000000" w:themeColor="text1"/>
              </w:rPr>
            </w:pPr>
            <w:r w:rsidRPr="00A018BD">
              <w:rPr>
                <w:b/>
                <w:bCs/>
                <w:color w:val="000000" w:themeColor="text1"/>
              </w:rPr>
              <w:t>460.76</w:t>
            </w:r>
          </w:p>
        </w:tc>
        <w:tc>
          <w:tcPr>
            <w:tcW w:w="1037" w:type="dxa"/>
            <w:tcBorders>
              <w:top w:val="single" w:sz="4" w:space="0" w:color="AEAAAA" w:themeColor="background2" w:themeShade="BF"/>
            </w:tcBorders>
            <w:shd w:val="clear" w:color="auto" w:fill="F2F2F2" w:themeFill="background1" w:themeFillShade="F2"/>
          </w:tcPr>
          <w:p w14:paraId="087E7015" w14:textId="736571AF" w:rsidR="001F2F44" w:rsidRPr="00A018BD" w:rsidRDefault="00B35783" w:rsidP="001F2F44">
            <w:pPr>
              <w:pStyle w:val="NormalWeb"/>
              <w:rPr>
                <w:rFonts w:eastAsia="HGSMinchoE"/>
                <w:b/>
                <w:bCs/>
                <w:color w:val="000000" w:themeColor="text1"/>
              </w:rPr>
            </w:pPr>
            <w:r w:rsidRPr="00A018BD">
              <w:rPr>
                <w:b/>
                <w:bCs/>
                <w:color w:val="000000" w:themeColor="text1"/>
              </w:rPr>
              <w:t>32.31</w:t>
            </w:r>
          </w:p>
        </w:tc>
        <w:tc>
          <w:tcPr>
            <w:tcW w:w="1208" w:type="dxa"/>
            <w:tcBorders>
              <w:top w:val="single" w:sz="4" w:space="0" w:color="AEAAAA" w:themeColor="background2" w:themeShade="BF"/>
            </w:tcBorders>
            <w:shd w:val="clear" w:color="auto" w:fill="F2F2F2" w:themeFill="background1" w:themeFillShade="F2"/>
          </w:tcPr>
          <w:p w14:paraId="759E7B9D" w14:textId="79B8521D" w:rsidR="001F2F44" w:rsidRPr="00A018BD" w:rsidRDefault="00B35783" w:rsidP="001F2F44">
            <w:pPr>
              <w:pStyle w:val="NormalWeb"/>
              <w:rPr>
                <w:rFonts w:eastAsia="HGSMinchoE"/>
                <w:color w:val="000000" w:themeColor="text1"/>
              </w:rPr>
            </w:pPr>
            <w:r w:rsidRPr="00A018BD">
              <w:rPr>
                <w:b/>
                <w:bCs/>
                <w:color w:val="000000" w:themeColor="text1"/>
              </w:rPr>
              <w:t xml:space="preserve"> </w:t>
            </w:r>
            <w:r w:rsidRPr="00A018BD">
              <w:rPr>
                <w:color w:val="000000" w:themeColor="text1"/>
              </w:rPr>
              <w:t>0</w:t>
            </w:r>
          </w:p>
        </w:tc>
      </w:tr>
      <w:tr w:rsidR="00A018BD" w:rsidRPr="00A018BD" w14:paraId="4BCE296A" w14:textId="77777777" w:rsidTr="00DB4FFE">
        <w:tc>
          <w:tcPr>
            <w:tcW w:w="1257" w:type="dxa"/>
            <w:vMerge w:val="restart"/>
          </w:tcPr>
          <w:p w14:paraId="1629E0DC" w14:textId="7B7D1849" w:rsidR="00911A1C" w:rsidRPr="00A018BD" w:rsidRDefault="00911A1C" w:rsidP="00204A62">
            <w:pPr>
              <w:pStyle w:val="NormalWeb"/>
              <w:rPr>
                <w:rFonts w:eastAsia="HGSMinchoE"/>
                <w:color w:val="000000" w:themeColor="text1"/>
              </w:rPr>
            </w:pPr>
            <w:r w:rsidRPr="00A018BD">
              <w:rPr>
                <w:rFonts w:eastAsia="HGSMinchoE"/>
                <w:color w:val="000000" w:themeColor="text1"/>
              </w:rPr>
              <w:t>Flowering</w:t>
            </w:r>
          </w:p>
        </w:tc>
        <w:tc>
          <w:tcPr>
            <w:tcW w:w="1242" w:type="dxa"/>
            <w:tcBorders>
              <w:bottom w:val="single" w:sz="4" w:space="0" w:color="AEAAAA" w:themeColor="background2" w:themeShade="BF"/>
            </w:tcBorders>
          </w:tcPr>
          <w:p w14:paraId="0329ADE8" w14:textId="2462F0C8" w:rsidR="00911A1C" w:rsidRPr="00A018BD" w:rsidRDefault="00911A1C" w:rsidP="00204A62">
            <w:pPr>
              <w:pStyle w:val="NormalWeb"/>
              <w:rPr>
                <w:rFonts w:eastAsia="HGSMinchoE"/>
                <w:color w:val="000000" w:themeColor="text1"/>
              </w:rPr>
            </w:pPr>
            <w:r w:rsidRPr="00A018BD">
              <w:rPr>
                <w:rFonts w:eastAsia="HGSMinchoE"/>
                <w:color w:val="000000" w:themeColor="text1"/>
              </w:rPr>
              <w:t>DI</w:t>
            </w:r>
          </w:p>
        </w:tc>
        <w:tc>
          <w:tcPr>
            <w:tcW w:w="1085" w:type="dxa"/>
            <w:tcBorders>
              <w:bottom w:val="single" w:sz="4" w:space="0" w:color="AEAAAA" w:themeColor="background2" w:themeShade="BF"/>
            </w:tcBorders>
          </w:tcPr>
          <w:p w14:paraId="71015C5E" w14:textId="515F4B4C" w:rsidR="00911A1C" w:rsidRPr="00A018BD" w:rsidRDefault="008617CF" w:rsidP="00204A62">
            <w:pPr>
              <w:pStyle w:val="NormalWeb"/>
              <w:rPr>
                <w:rFonts w:eastAsia="HGSMinchoE"/>
                <w:color w:val="000000" w:themeColor="text1"/>
              </w:rPr>
            </w:pPr>
            <w:r w:rsidRPr="00A018BD">
              <w:rPr>
                <w:color w:val="000000" w:themeColor="text1"/>
              </w:rPr>
              <w:t>371.68</w:t>
            </w:r>
            <w:r w:rsidR="00911A1C" w:rsidRPr="00A018BD">
              <w:rPr>
                <w:color w:val="000000" w:themeColor="text1"/>
              </w:rPr>
              <w:t xml:space="preserve">  </w:t>
            </w:r>
          </w:p>
        </w:tc>
        <w:tc>
          <w:tcPr>
            <w:tcW w:w="1233" w:type="dxa"/>
            <w:tcBorders>
              <w:bottom w:val="single" w:sz="4" w:space="0" w:color="AEAAAA" w:themeColor="background2" w:themeShade="BF"/>
            </w:tcBorders>
          </w:tcPr>
          <w:p w14:paraId="5C41801B" w14:textId="6185D171" w:rsidR="00911A1C" w:rsidRPr="00A018BD" w:rsidRDefault="004C138F" w:rsidP="00204A62">
            <w:pPr>
              <w:pStyle w:val="NormalWeb"/>
              <w:rPr>
                <w:rFonts w:eastAsia="HGSMinchoE"/>
                <w:color w:val="000000" w:themeColor="text1"/>
              </w:rPr>
            </w:pPr>
            <w:r w:rsidRPr="00A018BD">
              <w:rPr>
                <w:color w:val="000000" w:themeColor="text1"/>
              </w:rPr>
              <w:t>523.30</w:t>
            </w:r>
          </w:p>
        </w:tc>
        <w:tc>
          <w:tcPr>
            <w:tcW w:w="1251" w:type="dxa"/>
            <w:tcBorders>
              <w:bottom w:val="single" w:sz="4" w:space="0" w:color="AEAAAA" w:themeColor="background2" w:themeShade="BF"/>
            </w:tcBorders>
          </w:tcPr>
          <w:p w14:paraId="57DC6340" w14:textId="77810183" w:rsidR="00911A1C" w:rsidRPr="00A018BD" w:rsidRDefault="001F2F44" w:rsidP="00204A62">
            <w:pPr>
              <w:pStyle w:val="NormalWeb"/>
              <w:rPr>
                <w:rFonts w:eastAsia="HGSMinchoE"/>
                <w:color w:val="000000" w:themeColor="text1"/>
              </w:rPr>
            </w:pPr>
            <w:r w:rsidRPr="00A018BD">
              <w:rPr>
                <w:color w:val="000000" w:themeColor="text1"/>
              </w:rPr>
              <w:t>1087.93</w:t>
            </w:r>
          </w:p>
        </w:tc>
        <w:tc>
          <w:tcPr>
            <w:tcW w:w="1037" w:type="dxa"/>
            <w:tcBorders>
              <w:bottom w:val="single" w:sz="4" w:space="0" w:color="AEAAAA" w:themeColor="background2" w:themeShade="BF"/>
            </w:tcBorders>
          </w:tcPr>
          <w:p w14:paraId="3CD8671E" w14:textId="776B345F" w:rsidR="00911A1C" w:rsidRPr="00A018BD" w:rsidRDefault="00801329" w:rsidP="00204A62">
            <w:pPr>
              <w:pStyle w:val="NormalWeb"/>
              <w:rPr>
                <w:rFonts w:eastAsia="HGSMinchoE"/>
                <w:color w:val="000000" w:themeColor="text1"/>
              </w:rPr>
            </w:pPr>
            <w:r w:rsidRPr="00A018BD">
              <w:rPr>
                <w:color w:val="000000" w:themeColor="text1"/>
              </w:rPr>
              <w:t>538.55</w:t>
            </w:r>
          </w:p>
        </w:tc>
        <w:tc>
          <w:tcPr>
            <w:tcW w:w="1037" w:type="dxa"/>
            <w:tcBorders>
              <w:bottom w:val="single" w:sz="4" w:space="0" w:color="AEAAAA" w:themeColor="background2" w:themeShade="BF"/>
            </w:tcBorders>
          </w:tcPr>
          <w:p w14:paraId="54F8ADB5" w14:textId="0423F2AD" w:rsidR="00911A1C" w:rsidRPr="00A018BD" w:rsidRDefault="00B35783" w:rsidP="00204A62">
            <w:pPr>
              <w:pStyle w:val="NormalWeb"/>
              <w:rPr>
                <w:rFonts w:eastAsia="HGSMinchoE"/>
                <w:color w:val="000000" w:themeColor="text1"/>
              </w:rPr>
            </w:pPr>
            <w:r w:rsidRPr="00A018BD">
              <w:rPr>
                <w:color w:val="000000" w:themeColor="text1"/>
              </w:rPr>
              <w:t>191.46</w:t>
            </w:r>
            <w:r w:rsidR="00911A1C" w:rsidRPr="00A018BD">
              <w:rPr>
                <w:color w:val="000000" w:themeColor="text1"/>
              </w:rPr>
              <w:t xml:space="preserve">  </w:t>
            </w:r>
          </w:p>
        </w:tc>
        <w:tc>
          <w:tcPr>
            <w:tcW w:w="1208" w:type="dxa"/>
            <w:tcBorders>
              <w:bottom w:val="single" w:sz="4" w:space="0" w:color="AEAAAA" w:themeColor="background2" w:themeShade="BF"/>
            </w:tcBorders>
          </w:tcPr>
          <w:p w14:paraId="632CE15A" w14:textId="54ABF493" w:rsidR="00911A1C" w:rsidRPr="00A018BD" w:rsidRDefault="00B35783" w:rsidP="00204A62">
            <w:pPr>
              <w:pStyle w:val="NormalWeb"/>
              <w:rPr>
                <w:rFonts w:eastAsia="HGSMinchoE"/>
                <w:color w:val="000000" w:themeColor="text1"/>
              </w:rPr>
            </w:pPr>
            <w:r w:rsidRPr="00A018BD">
              <w:rPr>
                <w:color w:val="000000" w:themeColor="text1"/>
              </w:rPr>
              <w:t>104.24</w:t>
            </w:r>
          </w:p>
        </w:tc>
      </w:tr>
      <w:tr w:rsidR="00A018BD" w:rsidRPr="00A018BD" w14:paraId="40E899A4" w14:textId="77777777" w:rsidTr="00DB4FFE">
        <w:tc>
          <w:tcPr>
            <w:tcW w:w="1257" w:type="dxa"/>
            <w:vMerge/>
          </w:tcPr>
          <w:p w14:paraId="49675044" w14:textId="77777777" w:rsidR="00911A1C" w:rsidRPr="00A018BD" w:rsidRDefault="00911A1C" w:rsidP="00204A62">
            <w:pPr>
              <w:pStyle w:val="NormalWeb"/>
              <w:rPr>
                <w:rFonts w:eastAsia="HGSMinchoE"/>
                <w:color w:val="000000" w:themeColor="text1"/>
              </w:rPr>
            </w:pPr>
          </w:p>
        </w:tc>
        <w:tc>
          <w:tcPr>
            <w:tcW w:w="1242" w:type="dxa"/>
            <w:tcBorders>
              <w:top w:val="single" w:sz="4" w:space="0" w:color="AEAAAA" w:themeColor="background2" w:themeShade="BF"/>
              <w:bottom w:val="single" w:sz="4" w:space="0" w:color="AEAAAA" w:themeColor="background2" w:themeShade="BF"/>
            </w:tcBorders>
          </w:tcPr>
          <w:p w14:paraId="1B7F1C0B" w14:textId="02BBDE3C" w:rsidR="00911A1C" w:rsidRPr="00A018BD" w:rsidRDefault="00911A1C" w:rsidP="00204A62">
            <w:pPr>
              <w:pStyle w:val="NormalWeb"/>
              <w:rPr>
                <w:rFonts w:eastAsia="HGSMinchoE"/>
                <w:color w:val="000000" w:themeColor="text1"/>
              </w:rPr>
            </w:pPr>
            <w:r w:rsidRPr="00A018BD">
              <w:rPr>
                <w:rFonts w:eastAsia="HGSMinchoE"/>
                <w:color w:val="000000" w:themeColor="text1"/>
              </w:rPr>
              <w:t>DD</w:t>
            </w:r>
          </w:p>
        </w:tc>
        <w:tc>
          <w:tcPr>
            <w:tcW w:w="1085" w:type="dxa"/>
            <w:tcBorders>
              <w:top w:val="single" w:sz="4" w:space="0" w:color="AEAAAA" w:themeColor="background2" w:themeShade="BF"/>
              <w:bottom w:val="single" w:sz="4" w:space="0" w:color="AEAAAA" w:themeColor="background2" w:themeShade="BF"/>
            </w:tcBorders>
          </w:tcPr>
          <w:p w14:paraId="76639594" w14:textId="36797A87" w:rsidR="00911A1C" w:rsidRPr="00A018BD" w:rsidRDefault="008617CF" w:rsidP="00204A62">
            <w:pPr>
              <w:pStyle w:val="NormalWeb"/>
              <w:rPr>
                <w:rFonts w:eastAsia="HGSMinchoE"/>
                <w:color w:val="000000" w:themeColor="text1"/>
              </w:rPr>
            </w:pPr>
            <w:r w:rsidRPr="00A018BD">
              <w:rPr>
                <w:color w:val="000000" w:themeColor="text1"/>
              </w:rPr>
              <w:t>373.31</w:t>
            </w:r>
          </w:p>
        </w:tc>
        <w:tc>
          <w:tcPr>
            <w:tcW w:w="1233" w:type="dxa"/>
            <w:tcBorders>
              <w:top w:val="single" w:sz="4" w:space="0" w:color="AEAAAA" w:themeColor="background2" w:themeShade="BF"/>
              <w:bottom w:val="single" w:sz="4" w:space="0" w:color="AEAAAA" w:themeColor="background2" w:themeShade="BF"/>
            </w:tcBorders>
          </w:tcPr>
          <w:p w14:paraId="656E48D2" w14:textId="6330A746" w:rsidR="00911A1C" w:rsidRPr="00A018BD" w:rsidRDefault="004C138F" w:rsidP="00204A62">
            <w:pPr>
              <w:pStyle w:val="NormalWeb"/>
              <w:rPr>
                <w:rFonts w:eastAsia="HGSMinchoE"/>
                <w:color w:val="000000" w:themeColor="text1"/>
              </w:rPr>
            </w:pPr>
            <w:r w:rsidRPr="00A018BD">
              <w:rPr>
                <w:color w:val="000000" w:themeColor="text1"/>
              </w:rPr>
              <w:t>523.73</w:t>
            </w:r>
            <w:r w:rsidR="00911A1C" w:rsidRPr="00A018BD">
              <w:rPr>
                <w:color w:val="000000" w:themeColor="text1"/>
              </w:rPr>
              <w:t xml:space="preserve">        </w:t>
            </w:r>
          </w:p>
        </w:tc>
        <w:tc>
          <w:tcPr>
            <w:tcW w:w="1251" w:type="dxa"/>
            <w:tcBorders>
              <w:top w:val="single" w:sz="4" w:space="0" w:color="AEAAAA" w:themeColor="background2" w:themeShade="BF"/>
              <w:bottom w:val="single" w:sz="4" w:space="0" w:color="AEAAAA" w:themeColor="background2" w:themeShade="BF"/>
            </w:tcBorders>
          </w:tcPr>
          <w:p w14:paraId="52EC9C72" w14:textId="5209827B" w:rsidR="00911A1C" w:rsidRPr="00A018BD" w:rsidRDefault="001F2F44" w:rsidP="00204A62">
            <w:pPr>
              <w:pStyle w:val="NormalWeb"/>
              <w:rPr>
                <w:rFonts w:eastAsia="HGSMinchoE"/>
                <w:color w:val="000000" w:themeColor="text1"/>
              </w:rPr>
            </w:pPr>
            <w:r w:rsidRPr="00A018BD">
              <w:rPr>
                <w:color w:val="000000" w:themeColor="text1"/>
              </w:rPr>
              <w:t>1087.48</w:t>
            </w:r>
          </w:p>
        </w:tc>
        <w:tc>
          <w:tcPr>
            <w:tcW w:w="1037" w:type="dxa"/>
            <w:tcBorders>
              <w:top w:val="single" w:sz="4" w:space="0" w:color="AEAAAA" w:themeColor="background2" w:themeShade="BF"/>
              <w:bottom w:val="single" w:sz="4" w:space="0" w:color="AEAAAA" w:themeColor="background2" w:themeShade="BF"/>
            </w:tcBorders>
          </w:tcPr>
          <w:p w14:paraId="5A3A9A6D" w14:textId="4E1B87FB" w:rsidR="00911A1C" w:rsidRPr="00A018BD" w:rsidRDefault="00801329" w:rsidP="00204A62">
            <w:pPr>
              <w:pStyle w:val="NormalWeb"/>
              <w:rPr>
                <w:rFonts w:eastAsia="HGSMinchoE"/>
                <w:color w:val="000000" w:themeColor="text1"/>
              </w:rPr>
            </w:pPr>
            <w:r w:rsidRPr="00A018BD">
              <w:rPr>
                <w:color w:val="000000" w:themeColor="text1"/>
              </w:rPr>
              <w:t>483.99</w:t>
            </w:r>
          </w:p>
        </w:tc>
        <w:tc>
          <w:tcPr>
            <w:tcW w:w="1037" w:type="dxa"/>
            <w:tcBorders>
              <w:top w:val="single" w:sz="4" w:space="0" w:color="AEAAAA" w:themeColor="background2" w:themeShade="BF"/>
              <w:bottom w:val="single" w:sz="4" w:space="0" w:color="AEAAAA" w:themeColor="background2" w:themeShade="BF"/>
            </w:tcBorders>
          </w:tcPr>
          <w:p w14:paraId="15433FB6" w14:textId="24D7C16B" w:rsidR="00911A1C" w:rsidRPr="00A018BD" w:rsidRDefault="00B35783" w:rsidP="00204A62">
            <w:pPr>
              <w:pStyle w:val="NormalWeb"/>
              <w:rPr>
                <w:rFonts w:eastAsia="HGSMinchoE"/>
                <w:color w:val="000000" w:themeColor="text1"/>
              </w:rPr>
            </w:pPr>
            <w:r w:rsidRPr="00A018BD">
              <w:rPr>
                <w:color w:val="000000" w:themeColor="text1"/>
              </w:rPr>
              <w:t>193.22</w:t>
            </w:r>
            <w:r w:rsidR="00911A1C" w:rsidRPr="00A018BD">
              <w:rPr>
                <w:color w:val="000000" w:themeColor="text1"/>
              </w:rPr>
              <w:t xml:space="preserve">  </w:t>
            </w:r>
          </w:p>
        </w:tc>
        <w:tc>
          <w:tcPr>
            <w:tcW w:w="1208" w:type="dxa"/>
            <w:tcBorders>
              <w:top w:val="single" w:sz="4" w:space="0" w:color="AEAAAA" w:themeColor="background2" w:themeShade="BF"/>
              <w:bottom w:val="single" w:sz="4" w:space="0" w:color="AEAAAA" w:themeColor="background2" w:themeShade="BF"/>
            </w:tcBorders>
          </w:tcPr>
          <w:p w14:paraId="4FEFE31C" w14:textId="5E25F933" w:rsidR="00911A1C" w:rsidRPr="00A018BD" w:rsidRDefault="00B35783" w:rsidP="00204A62">
            <w:pPr>
              <w:pStyle w:val="NormalWeb"/>
              <w:rPr>
                <w:rFonts w:eastAsia="HGSMinchoE"/>
                <w:color w:val="000000" w:themeColor="text1"/>
              </w:rPr>
            </w:pPr>
            <w:r w:rsidRPr="00A018BD">
              <w:rPr>
                <w:rFonts w:eastAsia="HGSMinchoE"/>
                <w:color w:val="000000" w:themeColor="text1"/>
              </w:rPr>
              <w:t>106.05</w:t>
            </w:r>
          </w:p>
        </w:tc>
      </w:tr>
      <w:tr w:rsidR="00A018BD" w:rsidRPr="00A018BD" w14:paraId="191D17C9" w14:textId="77777777" w:rsidTr="00DB4FFE">
        <w:tc>
          <w:tcPr>
            <w:tcW w:w="1257" w:type="dxa"/>
            <w:vMerge/>
          </w:tcPr>
          <w:p w14:paraId="28AB7012" w14:textId="77777777" w:rsidR="00204A62" w:rsidRPr="00A018BD" w:rsidRDefault="00204A62" w:rsidP="00204A62">
            <w:pPr>
              <w:pStyle w:val="NormalWeb"/>
              <w:rPr>
                <w:rFonts w:eastAsia="HGSMinchoE"/>
                <w:color w:val="000000" w:themeColor="text1"/>
              </w:rPr>
            </w:pPr>
          </w:p>
        </w:tc>
        <w:tc>
          <w:tcPr>
            <w:tcW w:w="1242" w:type="dxa"/>
            <w:tcBorders>
              <w:top w:val="single" w:sz="4" w:space="0" w:color="AEAAAA" w:themeColor="background2" w:themeShade="BF"/>
            </w:tcBorders>
          </w:tcPr>
          <w:p w14:paraId="53F71F9B" w14:textId="14521055" w:rsidR="00204A62" w:rsidRPr="00A018BD" w:rsidRDefault="005238F6" w:rsidP="00204A62">
            <w:pPr>
              <w:pStyle w:val="NormalWeb"/>
              <w:rPr>
                <w:rFonts w:eastAsia="HGSMinchoE"/>
                <w:color w:val="000000" w:themeColor="text1"/>
              </w:rPr>
            </w:pPr>
            <w:r w:rsidRPr="00A018BD">
              <w:rPr>
                <w:rFonts w:eastAsia="Hiragino Maru Gothic Pro W4"/>
                <w:color w:val="000000" w:themeColor="text1"/>
              </w:rPr>
              <w:t>Δ</w:t>
            </w:r>
            <w:r w:rsidRPr="00A018BD">
              <w:rPr>
                <w:rFonts w:eastAsia="HGSMinchoE"/>
                <w:color w:val="000000" w:themeColor="text1"/>
              </w:rPr>
              <w:t xml:space="preserve"> AIC</w:t>
            </w:r>
          </w:p>
        </w:tc>
        <w:tc>
          <w:tcPr>
            <w:tcW w:w="1085" w:type="dxa"/>
            <w:tcBorders>
              <w:top w:val="single" w:sz="4" w:space="0" w:color="AEAAAA" w:themeColor="background2" w:themeShade="BF"/>
            </w:tcBorders>
          </w:tcPr>
          <w:p w14:paraId="4A845892" w14:textId="1CA1C0B9" w:rsidR="00204A62" w:rsidRPr="00A018BD" w:rsidRDefault="008617CF" w:rsidP="00204A62">
            <w:pPr>
              <w:pStyle w:val="NormalWeb"/>
              <w:rPr>
                <w:rFonts w:eastAsia="HGSMinchoE"/>
                <w:color w:val="000000" w:themeColor="text1"/>
              </w:rPr>
            </w:pPr>
            <w:r w:rsidRPr="00A018BD">
              <w:rPr>
                <w:color w:val="000000" w:themeColor="text1"/>
              </w:rPr>
              <w:t>-1.63</w:t>
            </w:r>
          </w:p>
        </w:tc>
        <w:tc>
          <w:tcPr>
            <w:tcW w:w="1233" w:type="dxa"/>
            <w:tcBorders>
              <w:top w:val="single" w:sz="4" w:space="0" w:color="AEAAAA" w:themeColor="background2" w:themeShade="BF"/>
            </w:tcBorders>
          </w:tcPr>
          <w:p w14:paraId="5246BC05" w14:textId="5CC9E82A" w:rsidR="00204A62" w:rsidRPr="00A018BD" w:rsidRDefault="004C138F" w:rsidP="00204A62">
            <w:pPr>
              <w:pStyle w:val="NormalWeb"/>
              <w:rPr>
                <w:rFonts w:eastAsia="HGSMinchoE"/>
                <w:color w:val="000000" w:themeColor="text1"/>
              </w:rPr>
            </w:pPr>
            <w:r w:rsidRPr="00A018BD">
              <w:rPr>
                <w:color w:val="000000" w:themeColor="text1"/>
              </w:rPr>
              <w:t>-0.44</w:t>
            </w:r>
          </w:p>
        </w:tc>
        <w:tc>
          <w:tcPr>
            <w:tcW w:w="1251" w:type="dxa"/>
            <w:tcBorders>
              <w:top w:val="single" w:sz="4" w:space="0" w:color="AEAAAA" w:themeColor="background2" w:themeShade="BF"/>
            </w:tcBorders>
          </w:tcPr>
          <w:p w14:paraId="7EA7E3A1" w14:textId="0752DD08" w:rsidR="00204A62" w:rsidRPr="00A018BD" w:rsidRDefault="001F2F44" w:rsidP="00204A62">
            <w:pPr>
              <w:pStyle w:val="NormalWeb"/>
              <w:rPr>
                <w:rFonts w:eastAsia="HGSMinchoE"/>
                <w:color w:val="000000" w:themeColor="text1"/>
              </w:rPr>
            </w:pPr>
            <w:r w:rsidRPr="00A018BD">
              <w:rPr>
                <w:rFonts w:eastAsia="HGSMinchoE"/>
                <w:color w:val="000000" w:themeColor="text1"/>
              </w:rPr>
              <w:t>0.45</w:t>
            </w:r>
          </w:p>
        </w:tc>
        <w:tc>
          <w:tcPr>
            <w:tcW w:w="1037" w:type="dxa"/>
            <w:tcBorders>
              <w:top w:val="single" w:sz="4" w:space="0" w:color="AEAAAA" w:themeColor="background2" w:themeShade="BF"/>
            </w:tcBorders>
          </w:tcPr>
          <w:p w14:paraId="09D49333" w14:textId="081AA214" w:rsidR="00204A62" w:rsidRPr="00A018BD" w:rsidRDefault="00801329" w:rsidP="00204A62">
            <w:pPr>
              <w:pStyle w:val="NormalWeb"/>
              <w:rPr>
                <w:rFonts w:eastAsia="HGSMinchoE"/>
                <w:b/>
                <w:bCs/>
                <w:color w:val="000000" w:themeColor="text1"/>
              </w:rPr>
            </w:pPr>
            <w:r w:rsidRPr="00A018BD">
              <w:rPr>
                <w:b/>
                <w:bCs/>
                <w:color w:val="000000" w:themeColor="text1"/>
              </w:rPr>
              <w:t>54.52</w:t>
            </w:r>
          </w:p>
        </w:tc>
        <w:tc>
          <w:tcPr>
            <w:tcW w:w="1037" w:type="dxa"/>
            <w:tcBorders>
              <w:top w:val="single" w:sz="4" w:space="0" w:color="AEAAAA" w:themeColor="background2" w:themeShade="BF"/>
            </w:tcBorders>
          </w:tcPr>
          <w:p w14:paraId="3B1FBACF" w14:textId="3077CF15" w:rsidR="00204A62" w:rsidRPr="00A018BD" w:rsidRDefault="00B35783" w:rsidP="00204A62">
            <w:pPr>
              <w:pStyle w:val="NormalWeb"/>
              <w:rPr>
                <w:rFonts w:eastAsia="HGSMinchoE"/>
                <w:b/>
                <w:bCs/>
                <w:color w:val="000000" w:themeColor="text1"/>
              </w:rPr>
            </w:pPr>
            <w:r w:rsidRPr="00A018BD">
              <w:rPr>
                <w:color w:val="000000" w:themeColor="text1"/>
              </w:rPr>
              <w:t>-1.76</w:t>
            </w:r>
            <w:r w:rsidR="00204A62" w:rsidRPr="00A018BD">
              <w:rPr>
                <w:b/>
                <w:bCs/>
                <w:color w:val="000000" w:themeColor="text1"/>
              </w:rPr>
              <w:t xml:space="preserve">   </w:t>
            </w:r>
          </w:p>
        </w:tc>
        <w:tc>
          <w:tcPr>
            <w:tcW w:w="1208" w:type="dxa"/>
            <w:tcBorders>
              <w:top w:val="single" w:sz="4" w:space="0" w:color="AEAAAA" w:themeColor="background2" w:themeShade="BF"/>
            </w:tcBorders>
          </w:tcPr>
          <w:p w14:paraId="4B4E6247" w14:textId="36519243" w:rsidR="00204A62" w:rsidRPr="00A018BD" w:rsidRDefault="00204A62" w:rsidP="00204A62">
            <w:pPr>
              <w:pStyle w:val="NormalWeb"/>
              <w:rPr>
                <w:rFonts w:eastAsia="HGSMinchoE"/>
                <w:color w:val="000000" w:themeColor="text1"/>
              </w:rPr>
            </w:pPr>
            <w:r w:rsidRPr="00A018BD">
              <w:rPr>
                <w:color w:val="000000" w:themeColor="text1"/>
              </w:rPr>
              <w:t>-</w:t>
            </w:r>
            <w:r w:rsidR="00B35783" w:rsidRPr="00A018BD">
              <w:rPr>
                <w:color w:val="000000" w:themeColor="text1"/>
              </w:rPr>
              <w:t>1.81</w:t>
            </w:r>
          </w:p>
        </w:tc>
      </w:tr>
      <w:tr w:rsidR="00A018BD" w:rsidRPr="00A018BD" w14:paraId="4E88A7BA" w14:textId="77777777" w:rsidTr="005A24C9">
        <w:tc>
          <w:tcPr>
            <w:tcW w:w="1257" w:type="dxa"/>
            <w:vMerge w:val="restart"/>
            <w:shd w:val="clear" w:color="auto" w:fill="F2F2F2" w:themeFill="background1" w:themeFillShade="F2"/>
          </w:tcPr>
          <w:p w14:paraId="0C263345" w14:textId="72AA38B3" w:rsidR="00911A1C" w:rsidRPr="00A018BD" w:rsidRDefault="00911A1C" w:rsidP="00204A62">
            <w:pPr>
              <w:pStyle w:val="NormalWeb"/>
              <w:rPr>
                <w:rFonts w:eastAsia="HGSMinchoE"/>
                <w:color w:val="000000" w:themeColor="text1"/>
              </w:rPr>
            </w:pPr>
            <w:r w:rsidRPr="00A018BD">
              <w:rPr>
                <w:rFonts w:eastAsia="HGSMinchoE"/>
                <w:color w:val="000000" w:themeColor="text1"/>
              </w:rPr>
              <w:t>Seed production</w:t>
            </w:r>
          </w:p>
        </w:tc>
        <w:tc>
          <w:tcPr>
            <w:tcW w:w="1242" w:type="dxa"/>
            <w:tcBorders>
              <w:bottom w:val="single" w:sz="4" w:space="0" w:color="AEAAAA" w:themeColor="background2" w:themeShade="BF"/>
            </w:tcBorders>
            <w:shd w:val="clear" w:color="auto" w:fill="F2F2F2" w:themeFill="background1" w:themeFillShade="F2"/>
          </w:tcPr>
          <w:p w14:paraId="308988DA" w14:textId="7D3637DD" w:rsidR="00911A1C" w:rsidRPr="00A018BD" w:rsidRDefault="00911A1C" w:rsidP="00204A62">
            <w:pPr>
              <w:pStyle w:val="NormalWeb"/>
              <w:rPr>
                <w:rFonts w:eastAsia="HGSMinchoE"/>
                <w:color w:val="000000" w:themeColor="text1"/>
              </w:rPr>
            </w:pPr>
            <w:r w:rsidRPr="00A018BD">
              <w:rPr>
                <w:rFonts w:eastAsia="HGSMinchoE"/>
                <w:color w:val="000000" w:themeColor="text1"/>
              </w:rPr>
              <w:t>DI</w:t>
            </w:r>
          </w:p>
        </w:tc>
        <w:tc>
          <w:tcPr>
            <w:tcW w:w="1085" w:type="dxa"/>
            <w:tcBorders>
              <w:bottom w:val="single" w:sz="4" w:space="0" w:color="AEAAAA" w:themeColor="background2" w:themeShade="BF"/>
            </w:tcBorders>
            <w:shd w:val="clear" w:color="auto" w:fill="F2F2F2" w:themeFill="background1" w:themeFillShade="F2"/>
          </w:tcPr>
          <w:p w14:paraId="2753E22C" w14:textId="3C6DE027" w:rsidR="00911A1C" w:rsidRPr="00A018BD" w:rsidRDefault="008617CF" w:rsidP="00204A62">
            <w:pPr>
              <w:pStyle w:val="NormalWeb"/>
              <w:rPr>
                <w:rFonts w:eastAsia="HGSMinchoE"/>
                <w:color w:val="000000" w:themeColor="text1"/>
              </w:rPr>
            </w:pPr>
            <w:r w:rsidRPr="00A018BD">
              <w:rPr>
                <w:color w:val="000000" w:themeColor="text1"/>
              </w:rPr>
              <w:t>737.74</w:t>
            </w:r>
            <w:r w:rsidR="00911A1C" w:rsidRPr="00A018BD">
              <w:rPr>
                <w:color w:val="000000" w:themeColor="text1"/>
              </w:rPr>
              <w:t xml:space="preserve">          </w:t>
            </w:r>
          </w:p>
        </w:tc>
        <w:tc>
          <w:tcPr>
            <w:tcW w:w="1233" w:type="dxa"/>
            <w:tcBorders>
              <w:bottom w:val="single" w:sz="4" w:space="0" w:color="AEAAAA" w:themeColor="background2" w:themeShade="BF"/>
            </w:tcBorders>
            <w:shd w:val="clear" w:color="auto" w:fill="F2F2F2" w:themeFill="background1" w:themeFillShade="F2"/>
          </w:tcPr>
          <w:p w14:paraId="581876B1" w14:textId="2BD70A02" w:rsidR="00911A1C" w:rsidRPr="00A018BD" w:rsidRDefault="004C138F" w:rsidP="00204A62">
            <w:pPr>
              <w:pStyle w:val="NormalWeb"/>
              <w:rPr>
                <w:rFonts w:eastAsia="HGSMinchoE"/>
                <w:color w:val="000000" w:themeColor="text1"/>
              </w:rPr>
            </w:pPr>
            <w:r w:rsidRPr="00A018BD">
              <w:rPr>
                <w:color w:val="000000" w:themeColor="text1"/>
              </w:rPr>
              <w:t>1397.76</w:t>
            </w:r>
          </w:p>
        </w:tc>
        <w:tc>
          <w:tcPr>
            <w:tcW w:w="1251" w:type="dxa"/>
            <w:tcBorders>
              <w:bottom w:val="single" w:sz="4" w:space="0" w:color="AEAAAA" w:themeColor="background2" w:themeShade="BF"/>
            </w:tcBorders>
            <w:shd w:val="clear" w:color="auto" w:fill="F2F2F2" w:themeFill="background1" w:themeFillShade="F2"/>
          </w:tcPr>
          <w:p w14:paraId="3D8E53CB" w14:textId="2DDEDD7E" w:rsidR="00911A1C" w:rsidRPr="00A018BD" w:rsidRDefault="001F2F44" w:rsidP="00204A62">
            <w:pPr>
              <w:pStyle w:val="NormalWeb"/>
              <w:rPr>
                <w:rFonts w:eastAsia="HGSMinchoE"/>
                <w:color w:val="000000" w:themeColor="text1"/>
              </w:rPr>
            </w:pPr>
            <w:r w:rsidRPr="00A018BD">
              <w:rPr>
                <w:color w:val="000000" w:themeColor="text1"/>
              </w:rPr>
              <w:t>2459.80</w:t>
            </w:r>
          </w:p>
        </w:tc>
        <w:tc>
          <w:tcPr>
            <w:tcW w:w="1037" w:type="dxa"/>
            <w:tcBorders>
              <w:bottom w:val="single" w:sz="4" w:space="0" w:color="AEAAAA" w:themeColor="background2" w:themeShade="BF"/>
            </w:tcBorders>
            <w:shd w:val="clear" w:color="auto" w:fill="F2F2F2" w:themeFill="background1" w:themeFillShade="F2"/>
          </w:tcPr>
          <w:p w14:paraId="18317761" w14:textId="39286BFF" w:rsidR="00911A1C" w:rsidRPr="00A018BD" w:rsidRDefault="00801329" w:rsidP="00204A62">
            <w:pPr>
              <w:pStyle w:val="NormalWeb"/>
              <w:rPr>
                <w:rFonts w:eastAsia="HGSMinchoE"/>
                <w:color w:val="000000" w:themeColor="text1"/>
              </w:rPr>
            </w:pPr>
            <w:r w:rsidRPr="00A018BD">
              <w:rPr>
                <w:color w:val="000000" w:themeColor="text1"/>
              </w:rPr>
              <w:t>1248.52</w:t>
            </w:r>
          </w:p>
        </w:tc>
        <w:tc>
          <w:tcPr>
            <w:tcW w:w="1037" w:type="dxa"/>
            <w:tcBorders>
              <w:bottom w:val="single" w:sz="4" w:space="0" w:color="AEAAAA" w:themeColor="background2" w:themeShade="BF"/>
            </w:tcBorders>
            <w:shd w:val="clear" w:color="auto" w:fill="F2F2F2" w:themeFill="background1" w:themeFillShade="F2"/>
          </w:tcPr>
          <w:p w14:paraId="3CBD758B" w14:textId="6E853ED5" w:rsidR="00911A1C" w:rsidRPr="00A018BD" w:rsidRDefault="00B35783" w:rsidP="00204A62">
            <w:pPr>
              <w:pStyle w:val="NormalWeb"/>
              <w:rPr>
                <w:rFonts w:eastAsia="HGSMinchoE"/>
                <w:color w:val="000000" w:themeColor="text1"/>
              </w:rPr>
            </w:pPr>
            <w:r w:rsidRPr="00A018BD">
              <w:rPr>
                <w:color w:val="000000" w:themeColor="text1"/>
              </w:rPr>
              <w:t>521.81</w:t>
            </w:r>
            <w:r w:rsidR="00911A1C" w:rsidRPr="00A018BD">
              <w:rPr>
                <w:color w:val="000000" w:themeColor="text1"/>
              </w:rPr>
              <w:t xml:space="preserve"> </w:t>
            </w:r>
          </w:p>
        </w:tc>
        <w:tc>
          <w:tcPr>
            <w:tcW w:w="1208" w:type="dxa"/>
            <w:tcBorders>
              <w:bottom w:val="single" w:sz="4" w:space="0" w:color="AEAAAA" w:themeColor="background2" w:themeShade="BF"/>
            </w:tcBorders>
            <w:shd w:val="clear" w:color="auto" w:fill="F2F2F2" w:themeFill="background1" w:themeFillShade="F2"/>
          </w:tcPr>
          <w:p w14:paraId="4B531CE7" w14:textId="7D7333C8" w:rsidR="00911A1C" w:rsidRPr="00A018BD" w:rsidRDefault="00B35783" w:rsidP="00204A62">
            <w:pPr>
              <w:pStyle w:val="NormalWeb"/>
              <w:rPr>
                <w:rFonts w:eastAsia="HGSMinchoE"/>
                <w:color w:val="000000" w:themeColor="text1"/>
              </w:rPr>
            </w:pPr>
            <w:r w:rsidRPr="00A018BD">
              <w:rPr>
                <w:color w:val="000000" w:themeColor="text1"/>
              </w:rPr>
              <w:t>242.26</w:t>
            </w:r>
          </w:p>
        </w:tc>
      </w:tr>
      <w:tr w:rsidR="00A018BD" w:rsidRPr="00A018BD" w14:paraId="0431F7D6" w14:textId="77777777" w:rsidTr="005A24C9">
        <w:tc>
          <w:tcPr>
            <w:tcW w:w="1257" w:type="dxa"/>
            <w:vMerge/>
            <w:shd w:val="clear" w:color="auto" w:fill="F2F2F2" w:themeFill="background1" w:themeFillShade="F2"/>
          </w:tcPr>
          <w:p w14:paraId="6F2E29D1" w14:textId="77777777" w:rsidR="00911A1C" w:rsidRPr="00A018BD" w:rsidRDefault="00911A1C" w:rsidP="00204A62">
            <w:pPr>
              <w:pStyle w:val="NormalWeb"/>
              <w:rPr>
                <w:rFonts w:eastAsia="HGSMinchoE"/>
                <w:color w:val="000000" w:themeColor="text1"/>
              </w:rPr>
            </w:pPr>
          </w:p>
        </w:tc>
        <w:tc>
          <w:tcPr>
            <w:tcW w:w="1242"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590734A7" w14:textId="240A0C74" w:rsidR="00911A1C" w:rsidRPr="00A018BD" w:rsidRDefault="00911A1C" w:rsidP="00204A62">
            <w:pPr>
              <w:pStyle w:val="NormalWeb"/>
              <w:rPr>
                <w:rFonts w:eastAsia="HGSMinchoE"/>
                <w:color w:val="000000" w:themeColor="text1"/>
              </w:rPr>
            </w:pPr>
            <w:r w:rsidRPr="00A018BD">
              <w:rPr>
                <w:rFonts w:eastAsia="HGSMinchoE"/>
                <w:color w:val="000000" w:themeColor="text1"/>
              </w:rPr>
              <w:t>DD</w:t>
            </w:r>
          </w:p>
        </w:tc>
        <w:tc>
          <w:tcPr>
            <w:tcW w:w="1085"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047BE315" w14:textId="0C4299B2" w:rsidR="00911A1C" w:rsidRPr="00A018BD" w:rsidRDefault="008617CF" w:rsidP="00204A62">
            <w:pPr>
              <w:pStyle w:val="NormalWeb"/>
              <w:rPr>
                <w:rFonts w:eastAsia="HGSMinchoE"/>
                <w:color w:val="000000" w:themeColor="text1"/>
              </w:rPr>
            </w:pPr>
            <w:r w:rsidRPr="00A018BD">
              <w:rPr>
                <w:color w:val="000000" w:themeColor="text1"/>
              </w:rPr>
              <w:t>731.30</w:t>
            </w:r>
            <w:r w:rsidR="00911A1C" w:rsidRPr="00A018BD">
              <w:rPr>
                <w:color w:val="000000" w:themeColor="text1"/>
              </w:rPr>
              <w:t xml:space="preserve">    </w:t>
            </w:r>
          </w:p>
        </w:tc>
        <w:tc>
          <w:tcPr>
            <w:tcW w:w="1233"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1FC34C23" w14:textId="5D2EAF9B" w:rsidR="00911A1C" w:rsidRPr="00A018BD" w:rsidRDefault="004C138F" w:rsidP="00204A62">
            <w:pPr>
              <w:pStyle w:val="NormalWeb"/>
              <w:rPr>
                <w:rFonts w:eastAsia="HGSMinchoE"/>
                <w:color w:val="000000" w:themeColor="text1"/>
              </w:rPr>
            </w:pPr>
            <w:r w:rsidRPr="00A018BD">
              <w:rPr>
                <w:color w:val="000000" w:themeColor="text1"/>
              </w:rPr>
              <w:t>1383.77</w:t>
            </w:r>
            <w:r w:rsidR="00911A1C" w:rsidRPr="00A018BD">
              <w:rPr>
                <w:color w:val="000000" w:themeColor="text1"/>
              </w:rPr>
              <w:t xml:space="preserve">       </w:t>
            </w:r>
          </w:p>
        </w:tc>
        <w:tc>
          <w:tcPr>
            <w:tcW w:w="1251"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224C9456" w14:textId="4C150AF6" w:rsidR="00911A1C" w:rsidRPr="00A018BD" w:rsidRDefault="001F2F44" w:rsidP="00204A62">
            <w:pPr>
              <w:pStyle w:val="NormalWeb"/>
              <w:rPr>
                <w:rFonts w:eastAsia="HGSMinchoE"/>
                <w:color w:val="000000" w:themeColor="text1"/>
              </w:rPr>
            </w:pPr>
            <w:r w:rsidRPr="00A018BD">
              <w:rPr>
                <w:color w:val="000000" w:themeColor="text1"/>
              </w:rPr>
              <w:t>2461.10</w:t>
            </w:r>
          </w:p>
        </w:tc>
        <w:tc>
          <w:tcPr>
            <w:tcW w:w="1037"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6EE374DE" w14:textId="7C8C23DB" w:rsidR="00911A1C" w:rsidRPr="00A018BD" w:rsidRDefault="00801329" w:rsidP="00204A62">
            <w:pPr>
              <w:pStyle w:val="NormalWeb"/>
              <w:rPr>
                <w:rFonts w:eastAsia="HGSMinchoE"/>
                <w:color w:val="000000" w:themeColor="text1"/>
              </w:rPr>
            </w:pPr>
            <w:r w:rsidRPr="00A018BD">
              <w:rPr>
                <w:color w:val="000000" w:themeColor="text1"/>
              </w:rPr>
              <w:t>1244.70</w:t>
            </w:r>
          </w:p>
        </w:tc>
        <w:tc>
          <w:tcPr>
            <w:tcW w:w="1037"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27074962" w14:textId="30D9EF56" w:rsidR="00911A1C" w:rsidRPr="00A018BD" w:rsidRDefault="00B35783" w:rsidP="00204A62">
            <w:pPr>
              <w:pStyle w:val="NormalWeb"/>
              <w:rPr>
                <w:rFonts w:eastAsia="HGSMinchoE"/>
                <w:color w:val="000000" w:themeColor="text1"/>
              </w:rPr>
            </w:pPr>
            <w:r w:rsidRPr="00A018BD">
              <w:rPr>
                <w:color w:val="000000" w:themeColor="text1"/>
              </w:rPr>
              <w:t>517.66</w:t>
            </w:r>
          </w:p>
        </w:tc>
        <w:tc>
          <w:tcPr>
            <w:tcW w:w="1208"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5D96FB42" w14:textId="7E21381A" w:rsidR="00911A1C" w:rsidRPr="00A018BD" w:rsidRDefault="00B35783" w:rsidP="00204A62">
            <w:pPr>
              <w:pStyle w:val="NormalWeb"/>
              <w:rPr>
                <w:rFonts w:eastAsia="HGSMinchoE"/>
                <w:color w:val="000000" w:themeColor="text1"/>
              </w:rPr>
            </w:pPr>
            <w:r w:rsidRPr="00A018BD">
              <w:rPr>
                <w:color w:val="000000" w:themeColor="text1"/>
              </w:rPr>
              <w:t>243.79</w:t>
            </w:r>
          </w:p>
        </w:tc>
      </w:tr>
      <w:tr w:rsidR="00A018BD" w:rsidRPr="00A018BD" w14:paraId="4C7EF0E9" w14:textId="77777777" w:rsidTr="005A24C9">
        <w:tc>
          <w:tcPr>
            <w:tcW w:w="1257" w:type="dxa"/>
            <w:vMerge/>
            <w:shd w:val="clear" w:color="auto" w:fill="F2F2F2" w:themeFill="background1" w:themeFillShade="F2"/>
          </w:tcPr>
          <w:p w14:paraId="0BFD6C97" w14:textId="77777777" w:rsidR="00911A1C" w:rsidRPr="00A018BD" w:rsidRDefault="00911A1C" w:rsidP="00204A62">
            <w:pPr>
              <w:pStyle w:val="NormalWeb"/>
              <w:rPr>
                <w:rFonts w:eastAsia="HGSMinchoE"/>
                <w:color w:val="000000" w:themeColor="text1"/>
              </w:rPr>
            </w:pPr>
          </w:p>
        </w:tc>
        <w:tc>
          <w:tcPr>
            <w:tcW w:w="1242" w:type="dxa"/>
            <w:tcBorders>
              <w:top w:val="single" w:sz="4" w:space="0" w:color="AEAAAA" w:themeColor="background2" w:themeShade="BF"/>
            </w:tcBorders>
            <w:shd w:val="clear" w:color="auto" w:fill="F2F2F2" w:themeFill="background1" w:themeFillShade="F2"/>
          </w:tcPr>
          <w:p w14:paraId="143B97E7" w14:textId="32D524A3" w:rsidR="00911A1C" w:rsidRPr="00A018BD" w:rsidRDefault="005238F6" w:rsidP="00204A62">
            <w:pPr>
              <w:pStyle w:val="NormalWeb"/>
              <w:rPr>
                <w:rFonts w:eastAsia="HGSMinchoE"/>
                <w:color w:val="000000" w:themeColor="text1"/>
              </w:rPr>
            </w:pPr>
            <w:r w:rsidRPr="00A018BD">
              <w:rPr>
                <w:rFonts w:eastAsia="Hiragino Maru Gothic Pro W4"/>
                <w:color w:val="000000" w:themeColor="text1"/>
              </w:rPr>
              <w:t>Δ</w:t>
            </w:r>
            <w:r w:rsidRPr="00A018BD">
              <w:rPr>
                <w:rFonts w:eastAsia="HGSMinchoE"/>
                <w:color w:val="000000" w:themeColor="text1"/>
              </w:rPr>
              <w:t xml:space="preserve"> AIC</w:t>
            </w:r>
          </w:p>
        </w:tc>
        <w:tc>
          <w:tcPr>
            <w:tcW w:w="1085" w:type="dxa"/>
            <w:tcBorders>
              <w:top w:val="single" w:sz="4" w:space="0" w:color="AEAAAA" w:themeColor="background2" w:themeShade="BF"/>
            </w:tcBorders>
            <w:shd w:val="clear" w:color="auto" w:fill="F2F2F2" w:themeFill="background1" w:themeFillShade="F2"/>
          </w:tcPr>
          <w:p w14:paraId="4D3F317D" w14:textId="00700987" w:rsidR="00911A1C" w:rsidRPr="00A018BD" w:rsidRDefault="008617CF" w:rsidP="00204A62">
            <w:pPr>
              <w:pStyle w:val="NormalWeb"/>
              <w:rPr>
                <w:rFonts w:eastAsia="HGSMinchoE"/>
                <w:b/>
                <w:bCs/>
                <w:color w:val="000000" w:themeColor="text1"/>
              </w:rPr>
            </w:pPr>
            <w:r w:rsidRPr="00A018BD">
              <w:rPr>
                <w:b/>
                <w:bCs/>
                <w:color w:val="000000" w:themeColor="text1"/>
              </w:rPr>
              <w:t>6.45</w:t>
            </w:r>
            <w:r w:rsidR="00911A1C" w:rsidRPr="00A018BD">
              <w:rPr>
                <w:b/>
                <w:bCs/>
                <w:color w:val="000000" w:themeColor="text1"/>
              </w:rPr>
              <w:t xml:space="preserve">          </w:t>
            </w:r>
          </w:p>
        </w:tc>
        <w:tc>
          <w:tcPr>
            <w:tcW w:w="1233" w:type="dxa"/>
            <w:tcBorders>
              <w:top w:val="single" w:sz="4" w:space="0" w:color="AEAAAA" w:themeColor="background2" w:themeShade="BF"/>
            </w:tcBorders>
            <w:shd w:val="clear" w:color="auto" w:fill="F2F2F2" w:themeFill="background1" w:themeFillShade="F2"/>
          </w:tcPr>
          <w:p w14:paraId="0C5A6793" w14:textId="0E568919" w:rsidR="00911A1C" w:rsidRPr="00A018BD" w:rsidRDefault="004C138F" w:rsidP="00204A62">
            <w:pPr>
              <w:pStyle w:val="NormalWeb"/>
              <w:rPr>
                <w:rFonts w:eastAsia="HGSMinchoE"/>
                <w:b/>
                <w:bCs/>
                <w:color w:val="000000" w:themeColor="text1"/>
              </w:rPr>
            </w:pPr>
            <w:r w:rsidRPr="00A018BD">
              <w:rPr>
                <w:b/>
                <w:bCs/>
                <w:color w:val="000000" w:themeColor="text1"/>
              </w:rPr>
              <w:t>13.99</w:t>
            </w:r>
            <w:r w:rsidR="00911A1C" w:rsidRPr="00A018BD">
              <w:rPr>
                <w:b/>
                <w:bCs/>
                <w:color w:val="000000" w:themeColor="text1"/>
              </w:rPr>
              <w:t xml:space="preserve">        </w:t>
            </w:r>
          </w:p>
        </w:tc>
        <w:tc>
          <w:tcPr>
            <w:tcW w:w="1251" w:type="dxa"/>
            <w:tcBorders>
              <w:top w:val="single" w:sz="4" w:space="0" w:color="AEAAAA" w:themeColor="background2" w:themeShade="BF"/>
            </w:tcBorders>
            <w:shd w:val="clear" w:color="auto" w:fill="F2F2F2" w:themeFill="background1" w:themeFillShade="F2"/>
          </w:tcPr>
          <w:p w14:paraId="034419BE" w14:textId="3EF49BA4" w:rsidR="00911A1C" w:rsidRPr="00A018BD" w:rsidRDefault="001F2F44" w:rsidP="00204A62">
            <w:pPr>
              <w:pStyle w:val="NormalWeb"/>
              <w:rPr>
                <w:rFonts w:eastAsia="HGSMinchoE"/>
                <w:color w:val="000000" w:themeColor="text1"/>
              </w:rPr>
            </w:pPr>
            <w:r w:rsidRPr="00A018BD">
              <w:rPr>
                <w:color w:val="000000" w:themeColor="text1"/>
              </w:rPr>
              <w:t>-1.30</w:t>
            </w:r>
          </w:p>
        </w:tc>
        <w:tc>
          <w:tcPr>
            <w:tcW w:w="1037" w:type="dxa"/>
            <w:tcBorders>
              <w:top w:val="single" w:sz="4" w:space="0" w:color="AEAAAA" w:themeColor="background2" w:themeShade="BF"/>
            </w:tcBorders>
            <w:shd w:val="clear" w:color="auto" w:fill="F2F2F2" w:themeFill="background1" w:themeFillShade="F2"/>
          </w:tcPr>
          <w:p w14:paraId="669C4F5C" w14:textId="74F67152" w:rsidR="00911A1C" w:rsidRPr="00A018BD" w:rsidRDefault="00801329" w:rsidP="00204A62">
            <w:pPr>
              <w:pStyle w:val="NormalWeb"/>
              <w:rPr>
                <w:rFonts w:eastAsia="HGSMinchoE"/>
                <w:b/>
                <w:bCs/>
                <w:color w:val="000000" w:themeColor="text1"/>
              </w:rPr>
            </w:pPr>
            <w:r w:rsidRPr="00A018BD">
              <w:rPr>
                <w:b/>
                <w:bCs/>
                <w:color w:val="000000" w:themeColor="text1"/>
              </w:rPr>
              <w:t>3.81</w:t>
            </w:r>
            <w:r w:rsidR="00911A1C" w:rsidRPr="00A018BD">
              <w:rPr>
                <w:b/>
                <w:bCs/>
                <w:color w:val="000000" w:themeColor="text1"/>
              </w:rPr>
              <w:t xml:space="preserve">   </w:t>
            </w:r>
          </w:p>
        </w:tc>
        <w:tc>
          <w:tcPr>
            <w:tcW w:w="1037" w:type="dxa"/>
            <w:tcBorders>
              <w:top w:val="single" w:sz="4" w:space="0" w:color="AEAAAA" w:themeColor="background2" w:themeShade="BF"/>
            </w:tcBorders>
            <w:shd w:val="clear" w:color="auto" w:fill="F2F2F2" w:themeFill="background1" w:themeFillShade="F2"/>
          </w:tcPr>
          <w:p w14:paraId="159D6540" w14:textId="5EC948EF" w:rsidR="00911A1C" w:rsidRPr="00A018BD" w:rsidRDefault="00B35783" w:rsidP="00204A62">
            <w:pPr>
              <w:pStyle w:val="NormalWeb"/>
              <w:rPr>
                <w:rFonts w:eastAsia="HGSMinchoE"/>
                <w:b/>
                <w:bCs/>
                <w:color w:val="000000" w:themeColor="text1"/>
              </w:rPr>
            </w:pPr>
            <w:r w:rsidRPr="00A018BD">
              <w:rPr>
                <w:b/>
                <w:bCs/>
                <w:color w:val="000000" w:themeColor="text1"/>
              </w:rPr>
              <w:t>4.15</w:t>
            </w:r>
            <w:r w:rsidR="00911A1C" w:rsidRPr="00A018BD">
              <w:rPr>
                <w:b/>
                <w:bCs/>
                <w:color w:val="000000" w:themeColor="text1"/>
              </w:rPr>
              <w:t xml:space="preserve">   </w:t>
            </w:r>
          </w:p>
        </w:tc>
        <w:tc>
          <w:tcPr>
            <w:tcW w:w="1208" w:type="dxa"/>
            <w:tcBorders>
              <w:top w:val="single" w:sz="4" w:space="0" w:color="AEAAAA" w:themeColor="background2" w:themeShade="BF"/>
            </w:tcBorders>
            <w:shd w:val="clear" w:color="auto" w:fill="F2F2F2" w:themeFill="background1" w:themeFillShade="F2"/>
          </w:tcPr>
          <w:p w14:paraId="52421726" w14:textId="5D439B4C" w:rsidR="00911A1C" w:rsidRPr="00A018BD" w:rsidRDefault="00B35783" w:rsidP="00204A62">
            <w:pPr>
              <w:pStyle w:val="NormalWeb"/>
              <w:rPr>
                <w:rFonts w:eastAsia="HGSMinchoE"/>
                <w:color w:val="000000" w:themeColor="text1"/>
              </w:rPr>
            </w:pPr>
            <w:r w:rsidRPr="00A018BD">
              <w:rPr>
                <w:color w:val="000000" w:themeColor="text1"/>
              </w:rPr>
              <w:t>-1.53</w:t>
            </w:r>
          </w:p>
        </w:tc>
      </w:tr>
      <w:tr w:rsidR="00A018BD" w:rsidRPr="00A018BD" w14:paraId="3381383F" w14:textId="77777777" w:rsidTr="00DB4FFE">
        <w:tc>
          <w:tcPr>
            <w:tcW w:w="1257" w:type="dxa"/>
            <w:vMerge w:val="restart"/>
          </w:tcPr>
          <w:p w14:paraId="3CECE7E5" w14:textId="742A26E7" w:rsidR="00204A62" w:rsidRPr="00A018BD" w:rsidRDefault="00204A62" w:rsidP="00204A62">
            <w:pPr>
              <w:pStyle w:val="NormalWeb"/>
              <w:rPr>
                <w:rFonts w:eastAsia="HGSMinchoE"/>
                <w:color w:val="000000" w:themeColor="text1"/>
              </w:rPr>
            </w:pPr>
            <w:r w:rsidRPr="00A018BD">
              <w:rPr>
                <w:rFonts w:eastAsia="HGSMinchoE"/>
                <w:color w:val="000000" w:themeColor="text1"/>
              </w:rPr>
              <w:t xml:space="preserve">Recruit Size </w:t>
            </w:r>
          </w:p>
        </w:tc>
        <w:tc>
          <w:tcPr>
            <w:tcW w:w="1242" w:type="dxa"/>
            <w:tcBorders>
              <w:bottom w:val="single" w:sz="4" w:space="0" w:color="AEAAAA" w:themeColor="background2" w:themeShade="BF"/>
            </w:tcBorders>
          </w:tcPr>
          <w:p w14:paraId="67892072" w14:textId="5FDF608B" w:rsidR="00204A62" w:rsidRPr="00A018BD" w:rsidRDefault="00204A62" w:rsidP="00204A62">
            <w:pPr>
              <w:pStyle w:val="NormalWeb"/>
              <w:rPr>
                <w:rFonts w:eastAsia="HGSMinchoE"/>
                <w:color w:val="000000" w:themeColor="text1"/>
              </w:rPr>
            </w:pPr>
            <w:r w:rsidRPr="00A018BD">
              <w:rPr>
                <w:rFonts w:eastAsia="HGSMinchoE"/>
                <w:color w:val="000000" w:themeColor="text1"/>
              </w:rPr>
              <w:t>DI</w:t>
            </w:r>
          </w:p>
        </w:tc>
        <w:tc>
          <w:tcPr>
            <w:tcW w:w="1085" w:type="dxa"/>
            <w:tcBorders>
              <w:bottom w:val="single" w:sz="4" w:space="0" w:color="AEAAAA" w:themeColor="background2" w:themeShade="BF"/>
            </w:tcBorders>
          </w:tcPr>
          <w:p w14:paraId="12AE909B" w14:textId="4492F485" w:rsidR="00204A62" w:rsidRPr="00A018BD" w:rsidRDefault="008617CF" w:rsidP="00204A62">
            <w:pPr>
              <w:pStyle w:val="NormalWeb"/>
              <w:rPr>
                <w:rFonts w:eastAsia="HGSMinchoE"/>
                <w:color w:val="000000" w:themeColor="text1"/>
              </w:rPr>
            </w:pPr>
            <w:r w:rsidRPr="00A018BD">
              <w:rPr>
                <w:color w:val="000000" w:themeColor="text1"/>
              </w:rPr>
              <w:t>920.42</w:t>
            </w:r>
          </w:p>
        </w:tc>
        <w:tc>
          <w:tcPr>
            <w:tcW w:w="1233" w:type="dxa"/>
            <w:tcBorders>
              <w:bottom w:val="single" w:sz="4" w:space="0" w:color="AEAAAA" w:themeColor="background2" w:themeShade="BF"/>
            </w:tcBorders>
          </w:tcPr>
          <w:p w14:paraId="4DEE3FF5" w14:textId="45CE74A0" w:rsidR="00204A62" w:rsidRPr="00A018BD" w:rsidRDefault="001F2F44" w:rsidP="00204A62">
            <w:pPr>
              <w:pStyle w:val="NormalWeb"/>
              <w:rPr>
                <w:rFonts w:eastAsia="HGSMinchoE"/>
                <w:color w:val="000000" w:themeColor="text1"/>
              </w:rPr>
            </w:pPr>
            <w:r w:rsidRPr="00A018BD">
              <w:rPr>
                <w:rFonts w:eastAsia="HGSMinchoE"/>
                <w:color w:val="000000" w:themeColor="text1"/>
              </w:rPr>
              <w:t>1015.31</w:t>
            </w:r>
          </w:p>
        </w:tc>
        <w:tc>
          <w:tcPr>
            <w:tcW w:w="1251" w:type="dxa"/>
            <w:tcBorders>
              <w:bottom w:val="single" w:sz="4" w:space="0" w:color="AEAAAA" w:themeColor="background2" w:themeShade="BF"/>
            </w:tcBorders>
          </w:tcPr>
          <w:p w14:paraId="481875F1" w14:textId="4FACAE48" w:rsidR="00204A62" w:rsidRPr="00A018BD" w:rsidRDefault="001F2F44" w:rsidP="00204A62">
            <w:pPr>
              <w:pStyle w:val="NormalWeb"/>
              <w:rPr>
                <w:rFonts w:eastAsia="HGSMinchoE"/>
                <w:color w:val="000000" w:themeColor="text1"/>
              </w:rPr>
            </w:pPr>
            <w:r w:rsidRPr="00A018BD">
              <w:rPr>
                <w:color w:val="000000" w:themeColor="text1"/>
              </w:rPr>
              <w:t>3365.29</w:t>
            </w:r>
          </w:p>
        </w:tc>
        <w:tc>
          <w:tcPr>
            <w:tcW w:w="1037" w:type="dxa"/>
            <w:tcBorders>
              <w:bottom w:val="single" w:sz="4" w:space="0" w:color="AEAAAA" w:themeColor="background2" w:themeShade="BF"/>
            </w:tcBorders>
          </w:tcPr>
          <w:p w14:paraId="6D717384" w14:textId="22BA08FA" w:rsidR="00204A62" w:rsidRPr="00A018BD" w:rsidRDefault="00B35783" w:rsidP="00204A62">
            <w:pPr>
              <w:pStyle w:val="NormalWeb"/>
              <w:rPr>
                <w:rFonts w:eastAsia="HGSMinchoE"/>
                <w:color w:val="000000" w:themeColor="text1"/>
              </w:rPr>
            </w:pPr>
            <w:r w:rsidRPr="00A018BD">
              <w:rPr>
                <w:color w:val="000000" w:themeColor="text1"/>
              </w:rPr>
              <w:t>4655.41</w:t>
            </w:r>
          </w:p>
        </w:tc>
        <w:tc>
          <w:tcPr>
            <w:tcW w:w="1037" w:type="dxa"/>
            <w:tcBorders>
              <w:bottom w:val="single" w:sz="4" w:space="0" w:color="AEAAAA" w:themeColor="background2" w:themeShade="BF"/>
            </w:tcBorders>
          </w:tcPr>
          <w:p w14:paraId="34698E68" w14:textId="55D6AB4C" w:rsidR="00204A62" w:rsidRPr="00A018BD" w:rsidRDefault="00B35783" w:rsidP="00204A62">
            <w:pPr>
              <w:pStyle w:val="NormalWeb"/>
              <w:rPr>
                <w:rFonts w:eastAsia="HGSMinchoE"/>
                <w:color w:val="000000" w:themeColor="text1"/>
              </w:rPr>
            </w:pPr>
            <w:r w:rsidRPr="00A018BD">
              <w:rPr>
                <w:color w:val="000000" w:themeColor="text1"/>
              </w:rPr>
              <w:t>973.09</w:t>
            </w:r>
          </w:p>
        </w:tc>
        <w:tc>
          <w:tcPr>
            <w:tcW w:w="1208" w:type="dxa"/>
            <w:tcBorders>
              <w:bottom w:val="single" w:sz="4" w:space="0" w:color="AEAAAA" w:themeColor="background2" w:themeShade="BF"/>
            </w:tcBorders>
          </w:tcPr>
          <w:p w14:paraId="50890492" w14:textId="35824AA9" w:rsidR="00204A62" w:rsidRPr="00A018BD" w:rsidRDefault="00B35783" w:rsidP="00204A62">
            <w:pPr>
              <w:pStyle w:val="NormalWeb"/>
              <w:rPr>
                <w:rFonts w:eastAsia="HGSMinchoE"/>
                <w:color w:val="000000" w:themeColor="text1"/>
              </w:rPr>
            </w:pPr>
            <w:r w:rsidRPr="00A018BD">
              <w:rPr>
                <w:color w:val="000000" w:themeColor="text1"/>
              </w:rPr>
              <w:t>159.41</w:t>
            </w:r>
          </w:p>
        </w:tc>
      </w:tr>
      <w:tr w:rsidR="00A018BD" w:rsidRPr="00A018BD" w14:paraId="45F20825" w14:textId="77777777" w:rsidTr="00DB4FFE">
        <w:tc>
          <w:tcPr>
            <w:tcW w:w="1257" w:type="dxa"/>
            <w:vMerge/>
          </w:tcPr>
          <w:p w14:paraId="7F578F3E" w14:textId="77777777" w:rsidR="00204A62" w:rsidRPr="00A018BD" w:rsidRDefault="00204A62" w:rsidP="00204A62">
            <w:pPr>
              <w:pStyle w:val="NormalWeb"/>
              <w:rPr>
                <w:rFonts w:eastAsia="HGSMinchoE"/>
                <w:color w:val="000000" w:themeColor="text1"/>
              </w:rPr>
            </w:pPr>
          </w:p>
        </w:tc>
        <w:tc>
          <w:tcPr>
            <w:tcW w:w="1242" w:type="dxa"/>
            <w:tcBorders>
              <w:top w:val="single" w:sz="4" w:space="0" w:color="AEAAAA" w:themeColor="background2" w:themeShade="BF"/>
              <w:bottom w:val="single" w:sz="4" w:space="0" w:color="AEAAAA" w:themeColor="background2" w:themeShade="BF"/>
            </w:tcBorders>
          </w:tcPr>
          <w:p w14:paraId="5D1F2CDE" w14:textId="17879888" w:rsidR="00204A62" w:rsidRPr="00A018BD" w:rsidRDefault="00204A62" w:rsidP="00204A62">
            <w:pPr>
              <w:pStyle w:val="NormalWeb"/>
              <w:rPr>
                <w:rFonts w:eastAsia="HGSMinchoE"/>
                <w:color w:val="000000" w:themeColor="text1"/>
              </w:rPr>
            </w:pPr>
            <w:r w:rsidRPr="00A018BD">
              <w:rPr>
                <w:rFonts w:eastAsia="HGSMinchoE"/>
                <w:color w:val="000000" w:themeColor="text1"/>
              </w:rPr>
              <w:t>DD</w:t>
            </w:r>
          </w:p>
        </w:tc>
        <w:tc>
          <w:tcPr>
            <w:tcW w:w="1085" w:type="dxa"/>
            <w:tcBorders>
              <w:top w:val="single" w:sz="4" w:space="0" w:color="AEAAAA" w:themeColor="background2" w:themeShade="BF"/>
              <w:bottom w:val="single" w:sz="4" w:space="0" w:color="AEAAAA" w:themeColor="background2" w:themeShade="BF"/>
            </w:tcBorders>
          </w:tcPr>
          <w:p w14:paraId="1009177E" w14:textId="090826D3" w:rsidR="00204A62" w:rsidRPr="00A018BD" w:rsidRDefault="008617CF" w:rsidP="00204A62">
            <w:pPr>
              <w:pStyle w:val="NormalWeb"/>
              <w:rPr>
                <w:rFonts w:eastAsia="HGSMinchoE"/>
                <w:color w:val="000000" w:themeColor="text1"/>
              </w:rPr>
            </w:pPr>
            <w:r w:rsidRPr="00A018BD">
              <w:rPr>
                <w:color w:val="000000" w:themeColor="text1"/>
              </w:rPr>
              <w:t>922.25</w:t>
            </w:r>
          </w:p>
        </w:tc>
        <w:tc>
          <w:tcPr>
            <w:tcW w:w="1233" w:type="dxa"/>
            <w:tcBorders>
              <w:top w:val="single" w:sz="4" w:space="0" w:color="AEAAAA" w:themeColor="background2" w:themeShade="BF"/>
              <w:bottom w:val="single" w:sz="4" w:space="0" w:color="AEAAAA" w:themeColor="background2" w:themeShade="BF"/>
            </w:tcBorders>
          </w:tcPr>
          <w:p w14:paraId="47D70441" w14:textId="660D2AF6" w:rsidR="00204A62" w:rsidRPr="00A018BD" w:rsidRDefault="001F2F44" w:rsidP="00204A62">
            <w:pPr>
              <w:pStyle w:val="NormalWeb"/>
              <w:rPr>
                <w:rFonts w:eastAsia="HGSMinchoE"/>
                <w:color w:val="000000" w:themeColor="text1"/>
              </w:rPr>
            </w:pPr>
            <w:r w:rsidRPr="00A018BD">
              <w:rPr>
                <w:color w:val="000000" w:themeColor="text1"/>
              </w:rPr>
              <w:t>1016.49</w:t>
            </w:r>
          </w:p>
        </w:tc>
        <w:tc>
          <w:tcPr>
            <w:tcW w:w="1251" w:type="dxa"/>
            <w:tcBorders>
              <w:top w:val="single" w:sz="4" w:space="0" w:color="AEAAAA" w:themeColor="background2" w:themeShade="BF"/>
              <w:bottom w:val="single" w:sz="4" w:space="0" w:color="AEAAAA" w:themeColor="background2" w:themeShade="BF"/>
            </w:tcBorders>
          </w:tcPr>
          <w:p w14:paraId="1ECB1665" w14:textId="08B97BF5" w:rsidR="00204A62" w:rsidRPr="00A018BD" w:rsidRDefault="001F2F44" w:rsidP="00204A62">
            <w:pPr>
              <w:pStyle w:val="NormalWeb"/>
              <w:rPr>
                <w:rFonts w:eastAsia="HGSMinchoE"/>
                <w:color w:val="000000" w:themeColor="text1"/>
              </w:rPr>
            </w:pPr>
            <w:r w:rsidRPr="00A018BD">
              <w:rPr>
                <w:color w:val="000000" w:themeColor="text1"/>
              </w:rPr>
              <w:t>3367.29</w:t>
            </w:r>
          </w:p>
        </w:tc>
        <w:tc>
          <w:tcPr>
            <w:tcW w:w="1037" w:type="dxa"/>
            <w:tcBorders>
              <w:top w:val="single" w:sz="4" w:space="0" w:color="AEAAAA" w:themeColor="background2" w:themeShade="BF"/>
              <w:bottom w:val="single" w:sz="4" w:space="0" w:color="AEAAAA" w:themeColor="background2" w:themeShade="BF"/>
            </w:tcBorders>
          </w:tcPr>
          <w:p w14:paraId="7026DFEE" w14:textId="34182376" w:rsidR="00204A62" w:rsidRPr="00A018BD" w:rsidRDefault="00B35783" w:rsidP="00204A62">
            <w:pPr>
              <w:pStyle w:val="NormalWeb"/>
              <w:rPr>
                <w:rFonts w:eastAsia="HGSMinchoE"/>
                <w:color w:val="000000" w:themeColor="text1"/>
              </w:rPr>
            </w:pPr>
            <w:r w:rsidRPr="00A018BD">
              <w:rPr>
                <w:color w:val="000000" w:themeColor="text1"/>
              </w:rPr>
              <w:t>4657.33</w:t>
            </w:r>
          </w:p>
        </w:tc>
        <w:tc>
          <w:tcPr>
            <w:tcW w:w="1037" w:type="dxa"/>
            <w:tcBorders>
              <w:top w:val="single" w:sz="4" w:space="0" w:color="AEAAAA" w:themeColor="background2" w:themeShade="BF"/>
              <w:bottom w:val="single" w:sz="4" w:space="0" w:color="AEAAAA" w:themeColor="background2" w:themeShade="BF"/>
            </w:tcBorders>
          </w:tcPr>
          <w:p w14:paraId="1E6992FE" w14:textId="50F9BD4A" w:rsidR="00204A62" w:rsidRPr="00A018BD" w:rsidRDefault="00B35783" w:rsidP="00204A62">
            <w:pPr>
              <w:pStyle w:val="NormalWeb"/>
              <w:rPr>
                <w:rFonts w:eastAsia="HGSMinchoE"/>
                <w:color w:val="000000" w:themeColor="text1"/>
              </w:rPr>
            </w:pPr>
            <w:r w:rsidRPr="00A018BD">
              <w:rPr>
                <w:color w:val="000000" w:themeColor="text1"/>
              </w:rPr>
              <w:t>974.34</w:t>
            </w:r>
          </w:p>
        </w:tc>
        <w:tc>
          <w:tcPr>
            <w:tcW w:w="1208" w:type="dxa"/>
            <w:tcBorders>
              <w:top w:val="single" w:sz="4" w:space="0" w:color="AEAAAA" w:themeColor="background2" w:themeShade="BF"/>
              <w:bottom w:val="single" w:sz="4" w:space="0" w:color="AEAAAA" w:themeColor="background2" w:themeShade="BF"/>
            </w:tcBorders>
          </w:tcPr>
          <w:p w14:paraId="5338D28B" w14:textId="70A4BB1F" w:rsidR="00204A62" w:rsidRPr="00A018BD" w:rsidRDefault="00B35783" w:rsidP="00204A62">
            <w:pPr>
              <w:pStyle w:val="NormalWeb"/>
              <w:rPr>
                <w:rFonts w:eastAsia="HGSMinchoE"/>
                <w:color w:val="000000" w:themeColor="text1"/>
              </w:rPr>
            </w:pPr>
            <w:r w:rsidRPr="00A018BD">
              <w:rPr>
                <w:color w:val="000000" w:themeColor="text1"/>
              </w:rPr>
              <w:t>161.21</w:t>
            </w:r>
          </w:p>
        </w:tc>
      </w:tr>
      <w:tr w:rsidR="00A018BD" w:rsidRPr="00A018BD" w14:paraId="5A58A858" w14:textId="77777777" w:rsidTr="00DB4FFE">
        <w:tc>
          <w:tcPr>
            <w:tcW w:w="1257" w:type="dxa"/>
            <w:vMerge/>
            <w:tcBorders>
              <w:top w:val="single" w:sz="4" w:space="0" w:color="767171" w:themeColor="background2" w:themeShade="80"/>
            </w:tcBorders>
          </w:tcPr>
          <w:p w14:paraId="095D9123" w14:textId="77777777" w:rsidR="00204A62" w:rsidRPr="00A018BD" w:rsidRDefault="00204A62" w:rsidP="00204A62">
            <w:pPr>
              <w:pStyle w:val="NormalWeb"/>
              <w:rPr>
                <w:rFonts w:eastAsia="HGSMinchoE"/>
                <w:color w:val="000000" w:themeColor="text1"/>
              </w:rPr>
            </w:pPr>
          </w:p>
        </w:tc>
        <w:tc>
          <w:tcPr>
            <w:tcW w:w="1242" w:type="dxa"/>
            <w:tcBorders>
              <w:top w:val="single" w:sz="4" w:space="0" w:color="AEAAAA" w:themeColor="background2" w:themeShade="BF"/>
            </w:tcBorders>
          </w:tcPr>
          <w:p w14:paraId="65959393" w14:textId="22390C70" w:rsidR="00204A62" w:rsidRPr="00A018BD" w:rsidRDefault="005238F6" w:rsidP="00204A62">
            <w:pPr>
              <w:pStyle w:val="NormalWeb"/>
              <w:rPr>
                <w:rFonts w:eastAsia="HGSMinchoE"/>
                <w:color w:val="000000" w:themeColor="text1"/>
              </w:rPr>
            </w:pPr>
            <w:r w:rsidRPr="00A018BD">
              <w:rPr>
                <w:rFonts w:eastAsia="Hiragino Maru Gothic Pro W4"/>
                <w:color w:val="000000" w:themeColor="text1"/>
              </w:rPr>
              <w:t>Δ</w:t>
            </w:r>
            <w:r w:rsidRPr="00A018BD">
              <w:rPr>
                <w:rFonts w:eastAsia="HGSMinchoE"/>
                <w:color w:val="000000" w:themeColor="text1"/>
              </w:rPr>
              <w:t xml:space="preserve"> AIC</w:t>
            </w:r>
          </w:p>
        </w:tc>
        <w:tc>
          <w:tcPr>
            <w:tcW w:w="1085" w:type="dxa"/>
            <w:tcBorders>
              <w:top w:val="single" w:sz="4" w:space="0" w:color="AEAAAA" w:themeColor="background2" w:themeShade="BF"/>
            </w:tcBorders>
          </w:tcPr>
          <w:p w14:paraId="364B6085" w14:textId="169B31CA" w:rsidR="00204A62" w:rsidRPr="00A018BD" w:rsidRDefault="008617CF" w:rsidP="00204A62">
            <w:pPr>
              <w:pStyle w:val="NormalWeb"/>
              <w:rPr>
                <w:rFonts w:eastAsia="HGSMinchoE"/>
                <w:color w:val="000000" w:themeColor="text1"/>
              </w:rPr>
            </w:pPr>
            <w:r w:rsidRPr="00A018BD">
              <w:rPr>
                <w:color w:val="000000" w:themeColor="text1"/>
              </w:rPr>
              <w:t>-1.82</w:t>
            </w:r>
          </w:p>
        </w:tc>
        <w:tc>
          <w:tcPr>
            <w:tcW w:w="1233" w:type="dxa"/>
            <w:tcBorders>
              <w:top w:val="single" w:sz="4" w:space="0" w:color="AEAAAA" w:themeColor="background2" w:themeShade="BF"/>
            </w:tcBorders>
          </w:tcPr>
          <w:p w14:paraId="04C29A4C" w14:textId="54F34D0B" w:rsidR="00204A62" w:rsidRPr="00A018BD" w:rsidRDefault="001F2F44" w:rsidP="00204A62">
            <w:pPr>
              <w:pStyle w:val="NormalWeb"/>
              <w:rPr>
                <w:rFonts w:eastAsia="HGSMinchoE"/>
                <w:color w:val="000000" w:themeColor="text1"/>
              </w:rPr>
            </w:pPr>
            <w:r w:rsidRPr="00A018BD">
              <w:rPr>
                <w:color w:val="000000" w:themeColor="text1"/>
              </w:rPr>
              <w:t>-1.18</w:t>
            </w:r>
          </w:p>
        </w:tc>
        <w:tc>
          <w:tcPr>
            <w:tcW w:w="1251" w:type="dxa"/>
            <w:tcBorders>
              <w:top w:val="single" w:sz="4" w:space="0" w:color="AEAAAA" w:themeColor="background2" w:themeShade="BF"/>
            </w:tcBorders>
          </w:tcPr>
          <w:p w14:paraId="38A61021" w14:textId="36643CD9" w:rsidR="00204A62" w:rsidRPr="00A018BD" w:rsidRDefault="00204A62" w:rsidP="00204A62">
            <w:pPr>
              <w:pStyle w:val="NormalWeb"/>
              <w:rPr>
                <w:rFonts w:eastAsia="HGSMinchoE"/>
                <w:color w:val="000000" w:themeColor="text1"/>
              </w:rPr>
            </w:pPr>
            <w:r w:rsidRPr="00A018BD">
              <w:rPr>
                <w:color w:val="000000" w:themeColor="text1"/>
              </w:rPr>
              <w:t>-</w:t>
            </w:r>
            <w:r w:rsidR="001F2F44" w:rsidRPr="00A018BD">
              <w:rPr>
                <w:color w:val="000000" w:themeColor="text1"/>
              </w:rPr>
              <w:t>1.99</w:t>
            </w:r>
          </w:p>
        </w:tc>
        <w:tc>
          <w:tcPr>
            <w:tcW w:w="1037" w:type="dxa"/>
            <w:tcBorders>
              <w:top w:val="single" w:sz="4" w:space="0" w:color="AEAAAA" w:themeColor="background2" w:themeShade="BF"/>
            </w:tcBorders>
          </w:tcPr>
          <w:p w14:paraId="55C59682" w14:textId="33F9FFDA" w:rsidR="00204A62" w:rsidRPr="00A018BD" w:rsidRDefault="00204A62" w:rsidP="00204A62">
            <w:pPr>
              <w:pStyle w:val="NormalWeb"/>
              <w:rPr>
                <w:rFonts w:eastAsia="HGSMinchoE"/>
                <w:color w:val="000000" w:themeColor="text1"/>
              </w:rPr>
            </w:pPr>
            <w:r w:rsidRPr="00A018BD">
              <w:rPr>
                <w:color w:val="000000" w:themeColor="text1"/>
              </w:rPr>
              <w:t>-1.9</w:t>
            </w:r>
            <w:r w:rsidR="00B35783" w:rsidRPr="00A018BD">
              <w:rPr>
                <w:color w:val="000000" w:themeColor="text1"/>
              </w:rPr>
              <w:t>2</w:t>
            </w:r>
          </w:p>
        </w:tc>
        <w:tc>
          <w:tcPr>
            <w:tcW w:w="1037" w:type="dxa"/>
            <w:tcBorders>
              <w:top w:val="single" w:sz="4" w:space="0" w:color="AEAAAA" w:themeColor="background2" w:themeShade="BF"/>
            </w:tcBorders>
          </w:tcPr>
          <w:p w14:paraId="182BCEDF" w14:textId="0C2347E3" w:rsidR="00204A62" w:rsidRPr="00A018BD" w:rsidRDefault="00B35783" w:rsidP="00204A62">
            <w:pPr>
              <w:pStyle w:val="NormalWeb"/>
              <w:rPr>
                <w:rFonts w:eastAsia="HGSMinchoE"/>
                <w:color w:val="000000" w:themeColor="text1"/>
              </w:rPr>
            </w:pPr>
            <w:r w:rsidRPr="00A018BD">
              <w:rPr>
                <w:color w:val="000000" w:themeColor="text1"/>
              </w:rPr>
              <w:t>-1.25</w:t>
            </w:r>
          </w:p>
        </w:tc>
        <w:tc>
          <w:tcPr>
            <w:tcW w:w="1208" w:type="dxa"/>
            <w:tcBorders>
              <w:top w:val="single" w:sz="4" w:space="0" w:color="AEAAAA" w:themeColor="background2" w:themeShade="BF"/>
            </w:tcBorders>
          </w:tcPr>
          <w:p w14:paraId="63AC0C17" w14:textId="7C75D713" w:rsidR="00204A62" w:rsidRPr="00A018BD" w:rsidRDefault="00B35783" w:rsidP="00204A62">
            <w:pPr>
              <w:pStyle w:val="NormalWeb"/>
              <w:rPr>
                <w:rFonts w:eastAsia="HGSMinchoE"/>
                <w:color w:val="000000" w:themeColor="text1"/>
              </w:rPr>
            </w:pPr>
            <w:r w:rsidRPr="00A018BD">
              <w:rPr>
                <w:color w:val="000000" w:themeColor="text1"/>
              </w:rPr>
              <w:t>-1.81</w:t>
            </w:r>
          </w:p>
        </w:tc>
      </w:tr>
    </w:tbl>
    <w:p w14:paraId="575E4B77" w14:textId="77777777" w:rsidR="00986CBA" w:rsidRDefault="00986CBA" w:rsidP="001D3B35">
      <w:pPr>
        <w:pStyle w:val="NormalWeb"/>
        <w:rPr>
          <w:rFonts w:eastAsia="HGSMinchoE"/>
          <w:b/>
          <w:bCs/>
          <w:color w:val="000000" w:themeColor="text1"/>
        </w:rPr>
      </w:pPr>
      <w:r>
        <w:rPr>
          <w:rFonts w:eastAsia="HGSMinchoE"/>
          <w:noProof/>
          <w:color w:val="000000" w:themeColor="text1"/>
        </w:rPr>
        <w:drawing>
          <wp:inline distT="0" distB="0" distL="0" distR="0" wp14:anchorId="4FF51A86" wp14:editId="6CF66DD8">
            <wp:extent cx="4951379" cy="3300919"/>
            <wp:effectExtent l="0" t="0" r="190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4956940" cy="3304627"/>
                    </a:xfrm>
                    <a:prstGeom prst="rect">
                      <a:avLst/>
                    </a:prstGeom>
                  </pic:spPr>
                </pic:pic>
              </a:graphicData>
            </a:graphic>
          </wp:inline>
        </w:drawing>
      </w:r>
    </w:p>
    <w:p w14:paraId="25F4C0D7" w14:textId="74BCE078" w:rsidR="003D5B92" w:rsidRPr="003A64CF" w:rsidRDefault="002F2A01" w:rsidP="001D3B35">
      <w:pPr>
        <w:pStyle w:val="NormalWeb"/>
        <w:rPr>
          <w:rFonts w:eastAsia="HGSMinchoE"/>
          <w:color w:val="000000" w:themeColor="text1"/>
        </w:rPr>
      </w:pPr>
      <w:r>
        <w:rPr>
          <w:rFonts w:eastAsia="HGSMinchoE"/>
          <w:b/>
          <w:bCs/>
          <w:color w:val="000000" w:themeColor="text1"/>
        </w:rPr>
        <w:t>Figure 5</w:t>
      </w:r>
      <w:r w:rsidR="003D5B92">
        <w:rPr>
          <w:rFonts w:eastAsia="HGSMinchoE"/>
          <w:color w:val="000000" w:themeColor="text1"/>
        </w:rPr>
        <w:t xml:space="preserve">. </w:t>
      </w:r>
      <w:r w:rsidR="007C0E56">
        <w:rPr>
          <w:rFonts w:eastAsia="HGSMinchoE"/>
          <w:color w:val="000000" w:themeColor="text1"/>
        </w:rPr>
        <w:t>(</w:t>
      </w:r>
      <w:r w:rsidR="007C0E56" w:rsidRPr="00C770D9">
        <w:rPr>
          <w:rFonts w:eastAsia="HGSMinchoE"/>
          <w:b/>
          <w:bCs/>
          <w:color w:val="000000" w:themeColor="text1"/>
        </w:rPr>
        <w:t>A</w:t>
      </w:r>
      <w:r w:rsidR="007C0E56">
        <w:rPr>
          <w:rFonts w:eastAsia="HGSMinchoE"/>
          <w:color w:val="000000" w:themeColor="text1"/>
        </w:rPr>
        <w:t xml:space="preserve">) </w:t>
      </w:r>
      <w:r w:rsidR="00910FCA">
        <w:rPr>
          <w:rFonts w:eastAsia="HGSMinchoE"/>
          <w:color w:val="000000" w:themeColor="text1"/>
        </w:rPr>
        <w:t>Within the same subpopulation, population growth rate (log(</w:t>
      </w:r>
      <w:r w:rsidR="00910FCA" w:rsidRPr="00A018BD">
        <w:rPr>
          <w:rFonts w:eastAsia="HGSMinchoE"/>
          <w:color w:val="000000" w:themeColor="text1"/>
        </w:rPr>
        <w:t>λ</w:t>
      </w:r>
      <w:r w:rsidR="00910FCA">
        <w:rPr>
          <w:rFonts w:eastAsia="HGSMinchoE"/>
          <w:color w:val="000000" w:themeColor="text1"/>
        </w:rPr>
        <w:t xml:space="preserve">)) </w:t>
      </w:r>
      <w:r w:rsidR="00986CBA">
        <w:rPr>
          <w:rFonts w:eastAsia="HGSMinchoE"/>
          <w:color w:val="000000" w:themeColor="text1"/>
        </w:rPr>
        <w:t xml:space="preserve">calculated from IPMs </w:t>
      </w:r>
      <w:r w:rsidR="00910FCA">
        <w:rPr>
          <w:rFonts w:eastAsia="HGSMinchoE"/>
          <w:color w:val="000000" w:themeColor="text1"/>
        </w:rPr>
        <w:t xml:space="preserve">decreases as population size increases.  </w:t>
      </w:r>
      <w:r w:rsidR="00986CBA">
        <w:rPr>
          <w:rFonts w:eastAsia="HGSMinchoE"/>
          <w:color w:val="000000" w:themeColor="text1"/>
        </w:rPr>
        <w:t>(</w:t>
      </w:r>
      <w:r w:rsidR="00986CBA">
        <w:rPr>
          <w:rFonts w:eastAsia="HGSMinchoE"/>
          <w:b/>
          <w:bCs/>
          <w:color w:val="000000" w:themeColor="text1"/>
        </w:rPr>
        <w:t>B</w:t>
      </w:r>
      <w:r w:rsidR="00986CBA">
        <w:rPr>
          <w:rFonts w:eastAsia="HGSMinchoE"/>
          <w:color w:val="000000" w:themeColor="text1"/>
        </w:rPr>
        <w:t xml:space="preserve">) Population growth rate calculated by change in population size from year </w:t>
      </w:r>
      <w:r w:rsidR="00986CBA">
        <w:rPr>
          <w:rFonts w:eastAsia="HGSMinchoE"/>
          <w:i/>
          <w:iCs/>
          <w:color w:val="000000" w:themeColor="text1"/>
        </w:rPr>
        <w:t>t</w:t>
      </w:r>
      <w:r w:rsidR="00986CBA">
        <w:rPr>
          <w:rFonts w:eastAsia="HGSMinchoE"/>
          <w:color w:val="000000" w:themeColor="text1"/>
        </w:rPr>
        <w:t xml:space="preserve"> to year </w:t>
      </w:r>
      <w:r w:rsidR="00986CBA">
        <w:rPr>
          <w:rFonts w:eastAsia="HGSMinchoE"/>
          <w:i/>
          <w:iCs/>
          <w:color w:val="000000" w:themeColor="text1"/>
        </w:rPr>
        <w:t>t+1</w:t>
      </w:r>
      <w:r w:rsidR="00986CBA">
        <w:rPr>
          <w:rFonts w:eastAsia="HGSMinchoE"/>
          <w:color w:val="000000" w:themeColor="text1"/>
        </w:rPr>
        <w:t xml:space="preserve"> also decreases as population size increases in the same subpopulation. In </w:t>
      </w:r>
      <w:r w:rsidR="00986CBA">
        <w:rPr>
          <w:rFonts w:eastAsia="HGSMinchoE"/>
          <w:b/>
          <w:bCs/>
          <w:color w:val="000000" w:themeColor="text1"/>
        </w:rPr>
        <w:t xml:space="preserve">A </w:t>
      </w:r>
      <w:r w:rsidR="00986CBA">
        <w:rPr>
          <w:rFonts w:eastAsia="HGSMinchoE"/>
          <w:color w:val="000000" w:themeColor="text1"/>
        </w:rPr>
        <w:t xml:space="preserve">and </w:t>
      </w:r>
      <w:r w:rsidR="00986CBA">
        <w:rPr>
          <w:rFonts w:eastAsia="HGSMinchoE"/>
          <w:b/>
          <w:bCs/>
          <w:color w:val="000000" w:themeColor="text1"/>
        </w:rPr>
        <w:t>B</w:t>
      </w:r>
      <w:r w:rsidR="00986CBA">
        <w:rPr>
          <w:rFonts w:eastAsia="HGSMinchoE"/>
          <w:color w:val="000000" w:themeColor="text1"/>
        </w:rPr>
        <w:t xml:space="preserve">, </w:t>
      </w:r>
      <w:r w:rsidR="008D6AC0">
        <w:rPr>
          <w:rFonts w:eastAsia="HGSMinchoE"/>
          <w:color w:val="000000" w:themeColor="text1"/>
        </w:rPr>
        <w:t xml:space="preserve">each point represents values calculated from data from one transition in one subpopulation. </w:t>
      </w:r>
      <w:r w:rsidR="00E2613E">
        <w:rPr>
          <w:rFonts w:eastAsia="HGSMinchoE"/>
          <w:color w:val="000000" w:themeColor="text1"/>
        </w:rPr>
        <w:t>Lines show linear regressions of the relationships</w:t>
      </w:r>
      <w:r w:rsidR="00A75C1D">
        <w:rPr>
          <w:rFonts w:eastAsia="HGSMinchoE"/>
          <w:color w:val="000000" w:themeColor="text1"/>
        </w:rPr>
        <w:t xml:space="preserve"> </w:t>
      </w:r>
      <w:r w:rsidR="00E2613E">
        <w:rPr>
          <w:rFonts w:eastAsia="HGSMinchoE"/>
          <w:color w:val="000000" w:themeColor="text1"/>
        </w:rPr>
        <w:t xml:space="preserve">between log(N </w:t>
      </w:r>
      <w:r w:rsidR="00E2613E">
        <w:rPr>
          <w:rFonts w:eastAsia="HGSMinchoE"/>
          <w:i/>
          <w:iCs/>
          <w:color w:val="000000" w:themeColor="text1"/>
        </w:rPr>
        <w:t>t</w:t>
      </w:r>
      <w:r w:rsidR="00E2613E">
        <w:rPr>
          <w:rFonts w:eastAsia="HGSMinchoE"/>
          <w:color w:val="000000" w:themeColor="text1"/>
        </w:rPr>
        <w:t>) and the respective response variable</w:t>
      </w:r>
      <w:r w:rsidR="008D6AC0">
        <w:rPr>
          <w:rFonts w:eastAsia="HGSMinchoE"/>
          <w:color w:val="000000" w:themeColor="text1"/>
        </w:rPr>
        <w:t xml:space="preserve"> </w:t>
      </w:r>
      <w:r w:rsidR="00E2613E">
        <w:rPr>
          <w:rFonts w:eastAsia="HGSMinchoE"/>
          <w:color w:val="000000" w:themeColor="text1"/>
        </w:rPr>
        <w:t xml:space="preserve">in each subpopulation. Rug plots </w:t>
      </w:r>
      <w:r w:rsidR="00986CBA">
        <w:rPr>
          <w:rFonts w:eastAsia="HGSMinchoE"/>
          <w:color w:val="000000" w:themeColor="text1"/>
        </w:rPr>
        <w:t>in panel</w:t>
      </w:r>
      <w:r w:rsidR="00E2613E">
        <w:rPr>
          <w:rFonts w:eastAsia="HGSMinchoE"/>
          <w:color w:val="000000" w:themeColor="text1"/>
        </w:rPr>
        <w:t>s</w:t>
      </w:r>
      <w:r w:rsidR="00986CBA">
        <w:rPr>
          <w:rFonts w:eastAsia="HGSMinchoE"/>
          <w:color w:val="000000" w:themeColor="text1"/>
        </w:rPr>
        <w:t xml:space="preserve"> </w:t>
      </w:r>
      <w:r w:rsidR="00986CBA" w:rsidRPr="00C770D9">
        <w:rPr>
          <w:rFonts w:eastAsia="HGSMinchoE"/>
          <w:b/>
          <w:bCs/>
          <w:color w:val="000000" w:themeColor="text1"/>
        </w:rPr>
        <w:t>C</w:t>
      </w:r>
      <w:r w:rsidR="00986CBA">
        <w:rPr>
          <w:rFonts w:eastAsia="HGSMinchoE"/>
          <w:color w:val="000000" w:themeColor="text1"/>
        </w:rPr>
        <w:t xml:space="preserve"> and </w:t>
      </w:r>
      <w:r w:rsidR="00986CBA" w:rsidRPr="00C770D9">
        <w:rPr>
          <w:rFonts w:eastAsia="HGSMinchoE"/>
          <w:b/>
          <w:bCs/>
          <w:color w:val="000000" w:themeColor="text1"/>
        </w:rPr>
        <w:t>D</w:t>
      </w:r>
      <w:r w:rsidR="00986CBA">
        <w:rPr>
          <w:rFonts w:eastAsia="HGSMinchoE"/>
          <w:b/>
          <w:bCs/>
          <w:color w:val="000000" w:themeColor="text1"/>
        </w:rPr>
        <w:t xml:space="preserve"> </w:t>
      </w:r>
      <w:r w:rsidR="00986CBA">
        <w:rPr>
          <w:rFonts w:eastAsia="HGSMinchoE"/>
          <w:color w:val="000000" w:themeColor="text1"/>
        </w:rPr>
        <w:t xml:space="preserve">show the </w:t>
      </w:r>
      <w:r w:rsidR="00E2613E">
        <w:rPr>
          <w:rFonts w:eastAsia="HGSMinchoE"/>
          <w:color w:val="000000" w:themeColor="text1"/>
        </w:rPr>
        <w:t xml:space="preserve">slope of each regression line in panels </w:t>
      </w:r>
      <w:r w:rsidR="00E2613E">
        <w:rPr>
          <w:rFonts w:eastAsia="HGSMinchoE"/>
          <w:b/>
          <w:bCs/>
          <w:color w:val="000000" w:themeColor="text1"/>
        </w:rPr>
        <w:t>A</w:t>
      </w:r>
      <w:r w:rsidR="00E2613E">
        <w:rPr>
          <w:rFonts w:eastAsia="HGSMinchoE"/>
          <w:color w:val="000000" w:themeColor="text1"/>
        </w:rPr>
        <w:t xml:space="preserve"> and </w:t>
      </w:r>
      <w:r w:rsidR="00E2613E">
        <w:rPr>
          <w:rFonts w:eastAsia="HGSMinchoE"/>
          <w:b/>
          <w:bCs/>
          <w:color w:val="000000" w:themeColor="text1"/>
        </w:rPr>
        <w:t>B</w:t>
      </w:r>
      <w:r w:rsidR="00E2613E">
        <w:rPr>
          <w:rFonts w:eastAsia="HGSMinchoE"/>
          <w:color w:val="000000" w:themeColor="text1"/>
        </w:rPr>
        <w:t xml:space="preserve">, respectively. The normal distributions in </w:t>
      </w:r>
      <w:r w:rsidR="00E2613E">
        <w:rPr>
          <w:rFonts w:eastAsia="HGSMinchoE"/>
          <w:b/>
          <w:bCs/>
          <w:color w:val="000000" w:themeColor="text1"/>
        </w:rPr>
        <w:t xml:space="preserve">C </w:t>
      </w:r>
      <w:r w:rsidR="00E2613E">
        <w:rPr>
          <w:rFonts w:eastAsia="HGSMinchoE"/>
          <w:color w:val="000000" w:themeColor="text1"/>
        </w:rPr>
        <w:t xml:space="preserve">and </w:t>
      </w:r>
      <w:r w:rsidR="00E2613E">
        <w:rPr>
          <w:rFonts w:eastAsia="HGSMinchoE"/>
          <w:b/>
          <w:bCs/>
          <w:color w:val="000000" w:themeColor="text1"/>
        </w:rPr>
        <w:t>D</w:t>
      </w:r>
      <w:r w:rsidR="00655E2E">
        <w:rPr>
          <w:rFonts w:eastAsia="HGSMinchoE"/>
          <w:b/>
          <w:bCs/>
          <w:color w:val="000000" w:themeColor="text1"/>
        </w:rPr>
        <w:t xml:space="preserve"> </w:t>
      </w:r>
      <w:r w:rsidR="00655E2E">
        <w:rPr>
          <w:rFonts w:eastAsia="HGSMinchoE"/>
          <w:color w:val="000000" w:themeColor="text1"/>
        </w:rPr>
        <w:t xml:space="preserve">were created using the means and standard deviations of these slopes. </w:t>
      </w:r>
      <w:r w:rsidR="00E33A24">
        <w:rPr>
          <w:rFonts w:eastAsia="HGSMinchoE"/>
          <w:color w:val="000000" w:themeColor="text1"/>
        </w:rPr>
        <w:t>According to these distributions of observed slopes, there is an 11% probability that the relationship between log(</w:t>
      </w:r>
      <w:r w:rsidR="00E33A24" w:rsidRPr="00A018BD">
        <w:rPr>
          <w:rFonts w:eastAsia="HGSMinchoE"/>
          <w:color w:val="000000" w:themeColor="text1"/>
        </w:rPr>
        <w:t>λ</w:t>
      </w:r>
      <w:r w:rsidR="00E33A24">
        <w:rPr>
          <w:rFonts w:eastAsia="HGSMinchoE"/>
          <w:color w:val="000000" w:themeColor="text1"/>
        </w:rPr>
        <w:t xml:space="preserve">) and log(N </w:t>
      </w:r>
      <w:r w:rsidR="00E33A24">
        <w:rPr>
          <w:rFonts w:eastAsia="HGSMinchoE"/>
          <w:i/>
          <w:iCs/>
          <w:color w:val="000000" w:themeColor="text1"/>
        </w:rPr>
        <w:t>t</w:t>
      </w:r>
      <w:r w:rsidR="00E33A24">
        <w:rPr>
          <w:rFonts w:eastAsia="HGSMinchoE"/>
          <w:color w:val="000000" w:themeColor="text1"/>
        </w:rPr>
        <w:t xml:space="preserve">) would be positive, and a 1% probability that the relationship between log(N </w:t>
      </w:r>
      <w:r w:rsidR="00E33A24">
        <w:rPr>
          <w:rFonts w:eastAsia="HGSMinchoE"/>
          <w:i/>
          <w:iCs/>
          <w:color w:val="000000" w:themeColor="text1"/>
        </w:rPr>
        <w:t>t</w:t>
      </w:r>
      <w:r w:rsidR="00E33A24">
        <w:rPr>
          <w:rFonts w:eastAsia="HGSMinchoE"/>
          <w:color w:val="000000" w:themeColor="text1"/>
        </w:rPr>
        <w:t xml:space="preserve">) and log(N </w:t>
      </w:r>
      <w:r w:rsidR="00E33A24">
        <w:rPr>
          <w:rFonts w:eastAsia="HGSMinchoE"/>
          <w:i/>
          <w:iCs/>
          <w:color w:val="000000" w:themeColor="text1"/>
        </w:rPr>
        <w:t>t+1</w:t>
      </w:r>
      <w:r w:rsidR="00E33A24">
        <w:rPr>
          <w:rFonts w:eastAsia="HGSMinchoE"/>
          <w:color w:val="000000" w:themeColor="text1"/>
        </w:rPr>
        <w:t xml:space="preserve"> / N </w:t>
      </w:r>
      <w:r w:rsidR="00E33A24">
        <w:rPr>
          <w:rFonts w:eastAsia="HGSMinchoE"/>
          <w:i/>
          <w:iCs/>
          <w:color w:val="000000" w:themeColor="text1"/>
        </w:rPr>
        <w:t>t</w:t>
      </w:r>
      <w:r w:rsidR="00E33A24">
        <w:rPr>
          <w:rFonts w:eastAsia="HGSMinchoE"/>
          <w:color w:val="000000" w:themeColor="text1"/>
        </w:rPr>
        <w:t xml:space="preserve">) would be positive. </w:t>
      </w:r>
      <w:r w:rsidR="00A75C1D">
        <w:rPr>
          <w:rFonts w:eastAsia="HGSMinchoE"/>
          <w:color w:val="000000" w:themeColor="text1"/>
        </w:rPr>
        <w:t xml:space="preserve">In all panels, “N” indicates the number of individuals in a subpopulation. </w:t>
      </w:r>
    </w:p>
    <w:p w14:paraId="760B72DB" w14:textId="72D1480B" w:rsidR="00ED5F4D" w:rsidRPr="00A018BD" w:rsidRDefault="009856EB" w:rsidP="00B431C8">
      <w:pPr>
        <w:pStyle w:val="NormalWeb"/>
        <w:spacing w:line="480" w:lineRule="auto"/>
        <w:ind w:firstLine="720"/>
        <w:rPr>
          <w:rFonts w:eastAsia="HGSMinchoE"/>
          <w:i/>
          <w:iCs/>
          <w:color w:val="000000" w:themeColor="text1"/>
        </w:rPr>
      </w:pPr>
      <w:r w:rsidRPr="00A018BD">
        <w:rPr>
          <w:rFonts w:eastAsia="HGSMinchoE"/>
          <w:i/>
          <w:iCs/>
          <w:color w:val="000000" w:themeColor="text1"/>
        </w:rPr>
        <w:lastRenderedPageBreak/>
        <w:t>Demographic Compensation</w:t>
      </w:r>
      <w:r w:rsidR="00C378AF" w:rsidRPr="00A018BD">
        <w:rPr>
          <w:rFonts w:eastAsia="HGSMinchoE"/>
          <w:i/>
          <w:iCs/>
          <w:color w:val="000000" w:themeColor="text1"/>
        </w:rPr>
        <w:t xml:space="preserve">: </w:t>
      </w:r>
      <w:r w:rsidR="004D26B3" w:rsidRPr="00A018BD">
        <w:rPr>
          <w:rFonts w:eastAsia="HGSMinchoE"/>
          <w:color w:val="000000" w:themeColor="text1"/>
        </w:rPr>
        <w:t xml:space="preserve">Our analyses </w:t>
      </w:r>
      <w:r w:rsidR="00ED5F4D" w:rsidRPr="00A018BD">
        <w:rPr>
          <w:rFonts w:eastAsia="HGSMinchoE"/>
          <w:color w:val="000000" w:themeColor="text1"/>
        </w:rPr>
        <w:t>did not identify</w:t>
      </w:r>
      <w:r w:rsidR="00430083">
        <w:rPr>
          <w:rFonts w:eastAsia="HGSMinchoE"/>
          <w:color w:val="000000" w:themeColor="text1"/>
        </w:rPr>
        <w:t xml:space="preserve"> </w:t>
      </w:r>
      <w:r w:rsidR="00ED5F4D" w:rsidRPr="00A018BD">
        <w:rPr>
          <w:rFonts w:eastAsia="HGSMinchoE"/>
          <w:color w:val="000000" w:themeColor="text1"/>
        </w:rPr>
        <w:t>signatures of</w:t>
      </w:r>
      <w:r w:rsidR="004D26B3" w:rsidRPr="00A018BD">
        <w:rPr>
          <w:rFonts w:eastAsia="HGSMinchoE"/>
          <w:color w:val="000000" w:themeColor="text1"/>
        </w:rPr>
        <w:t xml:space="preserve"> demographic compensation in </w:t>
      </w:r>
      <w:r w:rsidR="004D26B3" w:rsidRPr="00A018BD">
        <w:rPr>
          <w:rFonts w:eastAsia="HGSMinchoE"/>
          <w:i/>
          <w:iCs/>
          <w:color w:val="000000" w:themeColor="text1"/>
        </w:rPr>
        <w:t>O. coloradensis</w:t>
      </w:r>
      <w:r w:rsidR="004D26B3" w:rsidRPr="00A018BD">
        <w:rPr>
          <w:rFonts w:eastAsia="HGSMinchoE"/>
          <w:color w:val="000000" w:themeColor="text1"/>
        </w:rPr>
        <w:t xml:space="preserve"> populations.</w:t>
      </w:r>
      <w:r w:rsidR="00ED5F4D" w:rsidRPr="00A018BD">
        <w:rPr>
          <w:rFonts w:eastAsia="HGSMinchoE"/>
          <w:color w:val="000000" w:themeColor="text1"/>
        </w:rPr>
        <w:t xml:space="preserve"> While there were negative correlations between the effect of mean growing season temperature on vital rates for </w:t>
      </w:r>
      <w:r w:rsidR="005601CB" w:rsidRPr="00A018BD">
        <w:rPr>
          <w:rFonts w:eastAsia="HGSMinchoE"/>
          <w:color w:val="000000" w:themeColor="text1"/>
        </w:rPr>
        <w:t xml:space="preserve">five </w:t>
      </w:r>
      <w:r w:rsidR="00ED5F4D" w:rsidRPr="00A018BD">
        <w:rPr>
          <w:rFonts w:eastAsia="HGSMinchoE"/>
          <w:color w:val="000000" w:themeColor="text1"/>
        </w:rPr>
        <w:t>combinations of vital rates, none of these correlations were significant</w:t>
      </w:r>
      <w:r w:rsidR="00445031" w:rsidRPr="00A018BD">
        <w:rPr>
          <w:rFonts w:eastAsia="HGSMinchoE"/>
          <w:color w:val="000000" w:themeColor="text1"/>
        </w:rPr>
        <w:t xml:space="preserve"> (Table </w:t>
      </w:r>
      <w:r w:rsidR="00E82E5A">
        <w:rPr>
          <w:rFonts w:eastAsia="HGSMinchoE"/>
          <w:color w:val="000000" w:themeColor="text1"/>
        </w:rPr>
        <w:t>5</w:t>
      </w:r>
      <w:r w:rsidR="00445031" w:rsidRPr="00A018BD">
        <w:rPr>
          <w:rFonts w:eastAsia="HGSMinchoE"/>
          <w:color w:val="000000" w:themeColor="text1"/>
        </w:rPr>
        <w:t>)</w:t>
      </w:r>
      <w:r w:rsidR="00ED5F4D" w:rsidRPr="00A018BD">
        <w:rPr>
          <w:rFonts w:eastAsia="HGSMinchoE"/>
          <w:color w:val="000000" w:themeColor="text1"/>
        </w:rPr>
        <w:t xml:space="preserve">. </w:t>
      </w:r>
      <w:r w:rsidR="00EA5EB7">
        <w:rPr>
          <w:rFonts w:eastAsia="HGSMinchoE"/>
          <w:color w:val="000000" w:themeColor="text1"/>
        </w:rPr>
        <w:t>Ten thousand</w:t>
      </w:r>
      <w:r w:rsidR="007A7999" w:rsidRPr="00A018BD">
        <w:rPr>
          <w:rFonts w:eastAsia="HGSMinchoE"/>
          <w:color w:val="000000" w:themeColor="text1"/>
        </w:rPr>
        <w:t xml:space="preserve"> </w:t>
      </w:r>
      <w:r w:rsidR="00997922" w:rsidRPr="00A018BD">
        <w:rPr>
          <w:rFonts w:eastAsia="HGSMinchoE"/>
          <w:color w:val="000000" w:themeColor="text1"/>
        </w:rPr>
        <w:t xml:space="preserve">correlations of randomly assigned coefficients </w:t>
      </w:r>
      <w:r w:rsidR="007A7999" w:rsidRPr="00A018BD">
        <w:rPr>
          <w:rFonts w:eastAsia="HGSMinchoE"/>
          <w:color w:val="000000" w:themeColor="text1"/>
        </w:rPr>
        <w:t xml:space="preserve">found that the number of negative correlations in a matrix can be described by a normal distribution with a mean of </w:t>
      </w:r>
      <w:r w:rsidR="00AB079B" w:rsidRPr="00A018BD">
        <w:rPr>
          <w:rFonts w:eastAsia="HGSMinchoE"/>
          <w:color w:val="000000" w:themeColor="text1"/>
        </w:rPr>
        <w:t>5.01</w:t>
      </w:r>
      <w:r w:rsidR="007A7999" w:rsidRPr="00A018BD">
        <w:rPr>
          <w:rFonts w:eastAsia="HGSMinchoE"/>
          <w:color w:val="000000" w:themeColor="text1"/>
        </w:rPr>
        <w:t xml:space="preserve"> and a standard deviation of 1.5</w:t>
      </w:r>
      <w:r w:rsidR="00AB079B" w:rsidRPr="00A018BD">
        <w:rPr>
          <w:rFonts w:eastAsia="HGSMinchoE"/>
          <w:color w:val="000000" w:themeColor="text1"/>
        </w:rPr>
        <w:t>8</w:t>
      </w:r>
      <w:r w:rsidR="007A7999" w:rsidRPr="00A018BD">
        <w:rPr>
          <w:rFonts w:eastAsia="HGSMinchoE"/>
          <w:color w:val="000000" w:themeColor="text1"/>
        </w:rPr>
        <w:t xml:space="preserve">. Using this distribution as a null model, </w:t>
      </w:r>
      <w:r w:rsidR="005601CB" w:rsidRPr="00A018BD">
        <w:rPr>
          <w:rFonts w:eastAsia="HGSMinchoE"/>
          <w:color w:val="000000" w:themeColor="text1"/>
        </w:rPr>
        <w:t xml:space="preserve">there </w:t>
      </w:r>
      <w:r w:rsidR="009E3F0F">
        <w:rPr>
          <w:rFonts w:eastAsia="HGSMinchoE"/>
          <w:color w:val="000000" w:themeColor="text1"/>
        </w:rPr>
        <w:t>wa</w:t>
      </w:r>
      <w:r w:rsidR="009E3F0F" w:rsidRPr="00A018BD">
        <w:rPr>
          <w:rFonts w:eastAsia="HGSMinchoE"/>
          <w:color w:val="000000" w:themeColor="text1"/>
        </w:rPr>
        <w:t xml:space="preserve">s </w:t>
      </w:r>
      <w:r w:rsidR="005601CB" w:rsidRPr="00A018BD">
        <w:rPr>
          <w:rFonts w:eastAsia="HGSMinchoE"/>
          <w:color w:val="000000" w:themeColor="text1"/>
        </w:rPr>
        <w:t xml:space="preserve">a </w:t>
      </w:r>
      <w:r w:rsidR="00AB079B" w:rsidRPr="00A018BD">
        <w:rPr>
          <w:rFonts w:eastAsia="HGSMinchoE"/>
          <w:color w:val="000000" w:themeColor="text1"/>
        </w:rPr>
        <w:t>49.8</w:t>
      </w:r>
      <w:r w:rsidR="005601CB" w:rsidRPr="00A018BD">
        <w:rPr>
          <w:rFonts w:eastAsia="HGSMinchoE"/>
          <w:color w:val="000000" w:themeColor="text1"/>
        </w:rPr>
        <w:t>% probability of observing five negative correlations. Although there is no significant evidence for demographic compensation, it is notable that the effect of mean growing season temperature on distribution of recruit size was negatively correlated with the effect of growing season temp</w:t>
      </w:r>
      <w:r w:rsidR="009E3F0F">
        <w:rPr>
          <w:rFonts w:eastAsia="HGSMinchoE"/>
          <w:color w:val="000000" w:themeColor="text1"/>
        </w:rPr>
        <w:t>erature</w:t>
      </w:r>
      <w:r w:rsidR="005601CB" w:rsidRPr="00A018BD">
        <w:rPr>
          <w:rFonts w:eastAsia="HGSMinchoE"/>
          <w:color w:val="000000" w:themeColor="text1"/>
        </w:rPr>
        <w:t xml:space="preserve"> on all other vital rates. We were only able to compare coefficients across vital rate models for mean growing season temperature, because including precipitation and mean winter temperature as covariates resulted in overfitting in some cases. </w:t>
      </w:r>
    </w:p>
    <w:p w14:paraId="27FD9DFA" w14:textId="5DA775D4" w:rsidR="00CA02A0" w:rsidRPr="00A018BD" w:rsidRDefault="00CA02A0" w:rsidP="00AD5F1E">
      <w:pPr>
        <w:pStyle w:val="NormalWeb"/>
        <w:rPr>
          <w:rFonts w:eastAsia="HGSMinchoE"/>
          <w:color w:val="000000" w:themeColor="text1"/>
        </w:rPr>
      </w:pPr>
      <w:r w:rsidRPr="00A018BD">
        <w:rPr>
          <w:rFonts w:eastAsia="HGSMinchoE"/>
          <w:b/>
          <w:bCs/>
          <w:color w:val="000000" w:themeColor="text1"/>
        </w:rPr>
        <w:t xml:space="preserve">Table </w:t>
      </w:r>
      <w:r w:rsidR="00E82E5A">
        <w:rPr>
          <w:rFonts w:eastAsia="HGSMinchoE"/>
          <w:b/>
          <w:bCs/>
          <w:color w:val="000000" w:themeColor="text1"/>
        </w:rPr>
        <w:t>5</w:t>
      </w:r>
      <w:r w:rsidRPr="00A018BD">
        <w:rPr>
          <w:rFonts w:eastAsia="HGSMinchoE"/>
          <w:b/>
          <w:bCs/>
          <w:color w:val="000000" w:themeColor="text1"/>
        </w:rPr>
        <w:t>.</w:t>
      </w:r>
      <w:r w:rsidRPr="00A018BD">
        <w:rPr>
          <w:rFonts w:eastAsia="HGSMinchoE"/>
          <w:color w:val="000000" w:themeColor="text1"/>
        </w:rPr>
        <w:t xml:space="preserve"> Pearson correlations between </w:t>
      </w:r>
      <w:r w:rsidR="00AD5F1E" w:rsidRPr="00A018BD">
        <w:rPr>
          <w:rFonts w:eastAsia="HGSMinchoE"/>
          <w:color w:val="000000" w:themeColor="text1"/>
        </w:rPr>
        <w:t xml:space="preserve">mean growing season temperature coefficients in each continuous vital rate function. Below each correlation value is the </w:t>
      </w:r>
      <w:r w:rsidR="00AD5F1E" w:rsidRPr="00A018BD">
        <w:rPr>
          <w:rFonts w:eastAsia="HGSMinchoE"/>
          <w:i/>
          <w:iCs/>
          <w:color w:val="000000" w:themeColor="text1"/>
        </w:rPr>
        <w:t>P</w:t>
      </w:r>
      <w:r w:rsidR="00AD5F1E" w:rsidRPr="00A018BD">
        <w:rPr>
          <w:rFonts w:eastAsia="HGSMinchoE"/>
          <w:color w:val="000000" w:themeColor="text1"/>
        </w:rPr>
        <w:t xml:space="preserve"> value for that correlation. </w:t>
      </w:r>
    </w:p>
    <w:tbl>
      <w:tblPr>
        <w:tblStyle w:val="TableGrid"/>
        <w:tblW w:w="0" w:type="auto"/>
        <w:tblInd w:w="265" w:type="dxa"/>
        <w:tblLook w:val="04A0" w:firstRow="1" w:lastRow="0" w:firstColumn="1" w:lastColumn="0" w:noHBand="0" w:noVBand="1"/>
      </w:tblPr>
      <w:tblGrid>
        <w:gridCol w:w="498"/>
        <w:gridCol w:w="1300"/>
        <w:gridCol w:w="1210"/>
        <w:gridCol w:w="1030"/>
        <w:gridCol w:w="976"/>
        <w:gridCol w:w="926"/>
        <w:gridCol w:w="950"/>
      </w:tblGrid>
      <w:tr w:rsidR="009573DE" w:rsidRPr="00A018BD" w14:paraId="22BEEE1E" w14:textId="77777777" w:rsidTr="00175F31">
        <w:tc>
          <w:tcPr>
            <w:tcW w:w="1798" w:type="dxa"/>
            <w:gridSpan w:val="2"/>
            <w:vMerge w:val="restart"/>
            <w:tcBorders>
              <w:top w:val="single" w:sz="4" w:space="0" w:color="FFFFFF" w:themeColor="background1"/>
              <w:left w:val="single" w:sz="4" w:space="0" w:color="FFFFFF" w:themeColor="background1"/>
            </w:tcBorders>
          </w:tcPr>
          <w:p w14:paraId="740D0482" w14:textId="27DE4D33" w:rsidR="009573DE" w:rsidRPr="00A018BD" w:rsidRDefault="009573DE" w:rsidP="00AD5F1E">
            <w:pPr>
              <w:pStyle w:val="NormalWeb"/>
              <w:rPr>
                <w:rFonts w:eastAsia="HGSMinchoE"/>
                <w:color w:val="000000" w:themeColor="text1"/>
              </w:rPr>
            </w:pPr>
          </w:p>
        </w:tc>
        <w:tc>
          <w:tcPr>
            <w:tcW w:w="5092" w:type="dxa"/>
            <w:gridSpan w:val="5"/>
          </w:tcPr>
          <w:p w14:paraId="37070105" w14:textId="7EAEF60D"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Vital Rate</w:t>
            </w:r>
          </w:p>
        </w:tc>
      </w:tr>
      <w:tr w:rsidR="009573DE" w:rsidRPr="00A018BD" w14:paraId="574D647D" w14:textId="77777777" w:rsidTr="00175F31">
        <w:tc>
          <w:tcPr>
            <w:tcW w:w="1798" w:type="dxa"/>
            <w:gridSpan w:val="2"/>
            <w:vMerge/>
            <w:tcBorders>
              <w:left w:val="single" w:sz="4" w:space="0" w:color="FFFFFF" w:themeColor="background1"/>
            </w:tcBorders>
          </w:tcPr>
          <w:p w14:paraId="15A74C10" w14:textId="66E50E8D" w:rsidR="009573DE" w:rsidRPr="00A018BD" w:rsidRDefault="009573DE" w:rsidP="00AD5F1E">
            <w:pPr>
              <w:pStyle w:val="NormalWeb"/>
              <w:rPr>
                <w:rFonts w:eastAsia="HGSMinchoE"/>
                <w:color w:val="000000" w:themeColor="text1"/>
              </w:rPr>
            </w:pPr>
          </w:p>
        </w:tc>
        <w:tc>
          <w:tcPr>
            <w:tcW w:w="1210" w:type="dxa"/>
          </w:tcPr>
          <w:p w14:paraId="4E1DCFBD" w14:textId="5F93E2C5" w:rsidR="009573DE" w:rsidRPr="00A018BD" w:rsidRDefault="009573DE" w:rsidP="00AD5F1E">
            <w:pPr>
              <w:pStyle w:val="NormalWeb"/>
              <w:rPr>
                <w:rFonts w:eastAsia="HGSMinchoE"/>
                <w:color w:val="000000" w:themeColor="text1"/>
              </w:rPr>
            </w:pPr>
            <w:r w:rsidRPr="00A018BD">
              <w:rPr>
                <w:rFonts w:eastAsia="HGSMinchoE"/>
                <w:color w:val="000000" w:themeColor="text1"/>
              </w:rPr>
              <w:t>Flowering</w:t>
            </w:r>
          </w:p>
        </w:tc>
        <w:tc>
          <w:tcPr>
            <w:tcW w:w="1030" w:type="dxa"/>
          </w:tcPr>
          <w:p w14:paraId="68B75BE7" w14:textId="1467478F" w:rsidR="009573DE" w:rsidRPr="00A018BD" w:rsidRDefault="009573DE" w:rsidP="00AD5F1E">
            <w:pPr>
              <w:pStyle w:val="NormalWeb"/>
              <w:rPr>
                <w:rFonts w:eastAsia="HGSMinchoE"/>
                <w:color w:val="000000" w:themeColor="text1"/>
              </w:rPr>
            </w:pPr>
            <w:r w:rsidRPr="00A018BD">
              <w:rPr>
                <w:rFonts w:eastAsia="HGSMinchoE"/>
                <w:color w:val="000000" w:themeColor="text1"/>
              </w:rPr>
              <w:t>Survival</w:t>
            </w:r>
          </w:p>
        </w:tc>
        <w:tc>
          <w:tcPr>
            <w:tcW w:w="976" w:type="dxa"/>
          </w:tcPr>
          <w:p w14:paraId="5D4D8961" w14:textId="6953C000" w:rsidR="009573DE" w:rsidRPr="00A018BD" w:rsidRDefault="009573DE" w:rsidP="00AD5F1E">
            <w:pPr>
              <w:pStyle w:val="NormalWeb"/>
              <w:rPr>
                <w:rFonts w:eastAsia="HGSMinchoE"/>
                <w:color w:val="000000" w:themeColor="text1"/>
              </w:rPr>
            </w:pPr>
            <w:r w:rsidRPr="00A018BD">
              <w:rPr>
                <w:rFonts w:eastAsia="HGSMinchoE"/>
                <w:color w:val="000000" w:themeColor="text1"/>
              </w:rPr>
              <w:t>Growth</w:t>
            </w:r>
          </w:p>
        </w:tc>
        <w:tc>
          <w:tcPr>
            <w:tcW w:w="926" w:type="dxa"/>
          </w:tcPr>
          <w:p w14:paraId="029C2DA0" w14:textId="4AABC315" w:rsidR="009573DE" w:rsidRPr="00A018BD" w:rsidRDefault="009573DE" w:rsidP="00AD5F1E">
            <w:pPr>
              <w:pStyle w:val="NormalWeb"/>
              <w:rPr>
                <w:rFonts w:eastAsia="HGSMinchoE"/>
                <w:color w:val="000000" w:themeColor="text1"/>
              </w:rPr>
            </w:pPr>
            <w:r w:rsidRPr="00A018BD">
              <w:rPr>
                <w:rFonts w:eastAsia="HGSMinchoE"/>
                <w:color w:val="000000" w:themeColor="text1"/>
              </w:rPr>
              <w:t>Seeds</w:t>
            </w:r>
          </w:p>
        </w:tc>
        <w:tc>
          <w:tcPr>
            <w:tcW w:w="950" w:type="dxa"/>
          </w:tcPr>
          <w:p w14:paraId="3C8F0F5E" w14:textId="06DD2F5A" w:rsidR="009573DE" w:rsidRPr="00A018BD" w:rsidRDefault="009573DE" w:rsidP="00AD5F1E">
            <w:pPr>
              <w:pStyle w:val="NormalWeb"/>
              <w:rPr>
                <w:rFonts w:eastAsia="HGSMinchoE"/>
                <w:color w:val="000000" w:themeColor="text1"/>
              </w:rPr>
            </w:pPr>
            <w:r w:rsidRPr="00A018BD">
              <w:rPr>
                <w:rFonts w:eastAsia="HGSMinchoE"/>
                <w:color w:val="000000" w:themeColor="text1"/>
              </w:rPr>
              <w:t>Recruit Size</w:t>
            </w:r>
          </w:p>
        </w:tc>
      </w:tr>
      <w:tr w:rsidR="009573DE" w:rsidRPr="00A018BD" w14:paraId="51040B22" w14:textId="77777777" w:rsidTr="00175F31">
        <w:tc>
          <w:tcPr>
            <w:tcW w:w="498" w:type="dxa"/>
            <w:vMerge w:val="restart"/>
            <w:tcBorders>
              <w:top w:val="single" w:sz="4" w:space="0" w:color="000000" w:themeColor="text1"/>
            </w:tcBorders>
            <w:textDirection w:val="btLr"/>
          </w:tcPr>
          <w:p w14:paraId="0709F08D" w14:textId="155252DD" w:rsidR="009573DE" w:rsidRPr="00A018BD" w:rsidRDefault="009573DE" w:rsidP="009573DE">
            <w:pPr>
              <w:pStyle w:val="NormalWeb"/>
              <w:ind w:left="113" w:right="113"/>
              <w:rPr>
                <w:rFonts w:eastAsia="HGSMinchoE"/>
                <w:color w:val="000000" w:themeColor="text1"/>
              </w:rPr>
            </w:pPr>
            <w:r>
              <w:rPr>
                <w:rFonts w:eastAsia="HGSMinchoE"/>
                <w:color w:val="000000" w:themeColor="text1"/>
              </w:rPr>
              <w:t>Vital Rate</w:t>
            </w:r>
          </w:p>
        </w:tc>
        <w:tc>
          <w:tcPr>
            <w:tcW w:w="1300" w:type="dxa"/>
            <w:tcBorders>
              <w:top w:val="single" w:sz="4" w:space="0" w:color="000000" w:themeColor="text1"/>
            </w:tcBorders>
          </w:tcPr>
          <w:p w14:paraId="4F14E9FF" w14:textId="2015C7D0" w:rsidR="009573DE" w:rsidRPr="00A018BD" w:rsidRDefault="009573DE" w:rsidP="00AD5F1E">
            <w:pPr>
              <w:pStyle w:val="NormalWeb"/>
              <w:rPr>
                <w:rFonts w:eastAsia="HGSMinchoE"/>
                <w:color w:val="000000" w:themeColor="text1"/>
              </w:rPr>
            </w:pPr>
            <w:r w:rsidRPr="00A018BD">
              <w:rPr>
                <w:rFonts w:eastAsia="HGSMinchoE"/>
                <w:color w:val="000000" w:themeColor="text1"/>
              </w:rPr>
              <w:t>Flowering</w:t>
            </w:r>
          </w:p>
        </w:tc>
        <w:tc>
          <w:tcPr>
            <w:tcW w:w="1210" w:type="dxa"/>
          </w:tcPr>
          <w:p w14:paraId="7061CCA0" w14:textId="7A627784"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1.00              </w:t>
            </w:r>
            <w:r w:rsidR="00316B32">
              <w:rPr>
                <w:rFonts w:eastAsia="HGSMinchoE"/>
                <w:color w:val="000000" w:themeColor="text1"/>
                <w:sz w:val="20"/>
                <w:szCs w:val="20"/>
              </w:rPr>
              <w:t>(0</w:t>
            </w:r>
            <w:r w:rsidR="001803B8">
              <w:rPr>
                <w:rFonts w:eastAsia="HGSMinchoE"/>
                <w:color w:val="000000" w:themeColor="text1"/>
                <w:sz w:val="20"/>
                <w:szCs w:val="20"/>
              </w:rPr>
              <w:t>)</w:t>
            </w:r>
          </w:p>
        </w:tc>
        <w:tc>
          <w:tcPr>
            <w:tcW w:w="1030" w:type="dxa"/>
          </w:tcPr>
          <w:p w14:paraId="72F41307" w14:textId="378C5225"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0.415     </w:t>
            </w:r>
            <w:r w:rsidR="00316B32">
              <w:rPr>
                <w:rFonts w:eastAsia="HGSMinchoE"/>
                <w:color w:val="000000" w:themeColor="text1"/>
              </w:rPr>
              <w:t>(</w:t>
            </w:r>
            <w:r w:rsidR="00316B32" w:rsidRPr="00316B32">
              <w:rPr>
                <w:rFonts w:eastAsia="HGSMinchoE"/>
                <w:color w:val="000000" w:themeColor="text1"/>
                <w:sz w:val="20"/>
                <w:szCs w:val="20"/>
              </w:rPr>
              <w:t>0</w:t>
            </w:r>
            <w:r w:rsidRPr="00316B32">
              <w:rPr>
                <w:rFonts w:eastAsia="HGSMinchoE"/>
                <w:color w:val="000000" w:themeColor="text1"/>
                <w:sz w:val="20"/>
                <w:szCs w:val="20"/>
              </w:rPr>
              <w:t>.413</w:t>
            </w:r>
            <w:r w:rsidR="00316B32" w:rsidRPr="00316B32">
              <w:rPr>
                <w:rFonts w:eastAsia="HGSMinchoE"/>
                <w:color w:val="000000" w:themeColor="text1"/>
                <w:sz w:val="20"/>
                <w:szCs w:val="20"/>
              </w:rPr>
              <w:t>)</w:t>
            </w:r>
          </w:p>
        </w:tc>
        <w:tc>
          <w:tcPr>
            <w:tcW w:w="976" w:type="dxa"/>
          </w:tcPr>
          <w:p w14:paraId="188AEBF5" w14:textId="79E6F7A6"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0.163       </w:t>
            </w:r>
            <w:r w:rsidR="00316B32" w:rsidRPr="002F134E">
              <w:rPr>
                <w:rFonts w:eastAsia="HGSMinchoE"/>
                <w:color w:val="000000" w:themeColor="text1"/>
                <w:sz w:val="20"/>
                <w:szCs w:val="20"/>
              </w:rPr>
              <w:t>(</w:t>
            </w:r>
            <w:r w:rsidRPr="00A018BD">
              <w:rPr>
                <w:rFonts w:eastAsia="HGSMinchoE"/>
                <w:color w:val="000000" w:themeColor="text1"/>
                <w:sz w:val="20"/>
                <w:szCs w:val="20"/>
              </w:rPr>
              <w:t>0.773</w:t>
            </w:r>
            <w:r w:rsidR="00316B32">
              <w:rPr>
                <w:rFonts w:eastAsia="HGSMinchoE"/>
                <w:color w:val="000000" w:themeColor="text1"/>
                <w:sz w:val="20"/>
                <w:szCs w:val="20"/>
              </w:rPr>
              <w:t>)</w:t>
            </w:r>
          </w:p>
        </w:tc>
        <w:tc>
          <w:tcPr>
            <w:tcW w:w="926" w:type="dxa"/>
          </w:tcPr>
          <w:p w14:paraId="248AC596" w14:textId="7415DFE0"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-0.073     </w:t>
            </w:r>
            <w:r w:rsidR="00316B32" w:rsidRPr="00360979">
              <w:rPr>
                <w:rFonts w:eastAsia="HGSMinchoE"/>
                <w:color w:val="000000" w:themeColor="text1"/>
                <w:sz w:val="20"/>
                <w:szCs w:val="20"/>
              </w:rPr>
              <w:t>(</w:t>
            </w:r>
            <w:r w:rsidRPr="00A018BD">
              <w:rPr>
                <w:rFonts w:eastAsia="HGSMinchoE"/>
                <w:color w:val="000000" w:themeColor="text1"/>
                <w:sz w:val="20"/>
                <w:szCs w:val="20"/>
              </w:rPr>
              <w:t>0.891</w:t>
            </w:r>
            <w:r w:rsidR="00316B32">
              <w:rPr>
                <w:rFonts w:eastAsia="HGSMinchoE"/>
                <w:color w:val="000000" w:themeColor="text1"/>
                <w:sz w:val="20"/>
                <w:szCs w:val="20"/>
              </w:rPr>
              <w:t>)</w:t>
            </w:r>
          </w:p>
        </w:tc>
        <w:tc>
          <w:tcPr>
            <w:tcW w:w="950" w:type="dxa"/>
          </w:tcPr>
          <w:p w14:paraId="7ACACC14" w14:textId="4016B9D9"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-0.381     </w:t>
            </w:r>
            <w:r w:rsidR="00316B32" w:rsidRPr="00360979">
              <w:rPr>
                <w:rFonts w:eastAsia="HGSMinchoE"/>
                <w:color w:val="000000" w:themeColor="text1"/>
                <w:sz w:val="20"/>
                <w:szCs w:val="20"/>
              </w:rPr>
              <w:t>(</w:t>
            </w:r>
            <w:r w:rsidRPr="00A018BD">
              <w:rPr>
                <w:rFonts w:eastAsia="HGSMinchoE"/>
                <w:color w:val="000000" w:themeColor="text1"/>
                <w:sz w:val="20"/>
                <w:szCs w:val="20"/>
              </w:rPr>
              <w:t>0.456</w:t>
            </w:r>
            <w:r w:rsidR="00316B32">
              <w:rPr>
                <w:rFonts w:eastAsia="HGSMinchoE"/>
                <w:color w:val="000000" w:themeColor="text1"/>
                <w:sz w:val="20"/>
                <w:szCs w:val="20"/>
              </w:rPr>
              <w:t>)</w:t>
            </w:r>
          </w:p>
        </w:tc>
      </w:tr>
      <w:tr w:rsidR="009573DE" w:rsidRPr="00A018BD" w14:paraId="477BF52B" w14:textId="77777777" w:rsidTr="00175F31">
        <w:tc>
          <w:tcPr>
            <w:tcW w:w="498" w:type="dxa"/>
            <w:vMerge/>
          </w:tcPr>
          <w:p w14:paraId="6918A589" w14:textId="77777777" w:rsidR="009573DE" w:rsidRPr="00A018BD" w:rsidRDefault="009573DE" w:rsidP="00AD5F1E">
            <w:pPr>
              <w:pStyle w:val="NormalWeb"/>
              <w:jc w:val="center"/>
              <w:rPr>
                <w:rFonts w:eastAsia="HGSMinchoE"/>
                <w:color w:val="000000" w:themeColor="text1"/>
              </w:rPr>
            </w:pPr>
          </w:p>
        </w:tc>
        <w:tc>
          <w:tcPr>
            <w:tcW w:w="2510" w:type="dxa"/>
            <w:gridSpan w:val="2"/>
          </w:tcPr>
          <w:p w14:paraId="68EA69CC" w14:textId="235E073F"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Survival</w:t>
            </w:r>
          </w:p>
        </w:tc>
        <w:tc>
          <w:tcPr>
            <w:tcW w:w="1030" w:type="dxa"/>
          </w:tcPr>
          <w:p w14:paraId="03E9A2A3" w14:textId="047C5B3B"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1.00     </w:t>
            </w:r>
            <w:r w:rsidR="00316B32">
              <w:rPr>
                <w:rFonts w:eastAsia="HGSMinchoE"/>
                <w:color w:val="000000" w:themeColor="text1"/>
                <w:sz w:val="20"/>
                <w:szCs w:val="20"/>
              </w:rPr>
              <w:t>(0)</w:t>
            </w:r>
          </w:p>
        </w:tc>
        <w:tc>
          <w:tcPr>
            <w:tcW w:w="976" w:type="dxa"/>
          </w:tcPr>
          <w:p w14:paraId="3510ED6E" w14:textId="16A43BA5"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0.822 </w:t>
            </w:r>
            <w:r w:rsidR="00316B32" w:rsidRPr="00360979">
              <w:rPr>
                <w:rFonts w:eastAsia="HGSMinchoE"/>
                <w:color w:val="000000" w:themeColor="text1"/>
                <w:sz w:val="20"/>
                <w:szCs w:val="20"/>
              </w:rPr>
              <w:t>(</w:t>
            </w:r>
            <w:r w:rsidRPr="00A018BD">
              <w:rPr>
                <w:rFonts w:eastAsia="HGSMinchoE"/>
                <w:color w:val="000000" w:themeColor="text1"/>
                <w:sz w:val="20"/>
                <w:szCs w:val="20"/>
              </w:rPr>
              <w:t>0.045</w:t>
            </w:r>
            <w:r w:rsidR="00316B32">
              <w:rPr>
                <w:rFonts w:eastAsia="HGSMinchoE"/>
                <w:color w:val="000000" w:themeColor="text1"/>
                <w:sz w:val="20"/>
                <w:szCs w:val="20"/>
              </w:rPr>
              <w:t>)</w:t>
            </w:r>
          </w:p>
        </w:tc>
        <w:tc>
          <w:tcPr>
            <w:tcW w:w="926" w:type="dxa"/>
          </w:tcPr>
          <w:p w14:paraId="657160DD" w14:textId="799B5804"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0.708 </w:t>
            </w:r>
            <w:r w:rsidR="00316B32" w:rsidRPr="00360979">
              <w:rPr>
                <w:rFonts w:eastAsia="HGSMinchoE"/>
                <w:color w:val="000000" w:themeColor="text1"/>
                <w:sz w:val="20"/>
                <w:szCs w:val="20"/>
              </w:rPr>
              <w:t>(</w:t>
            </w:r>
            <w:r w:rsidRPr="00A018BD">
              <w:rPr>
                <w:rFonts w:eastAsia="HGSMinchoE"/>
                <w:color w:val="000000" w:themeColor="text1"/>
                <w:sz w:val="20"/>
                <w:szCs w:val="20"/>
              </w:rPr>
              <w:t>0.115</w:t>
            </w:r>
            <w:r w:rsidR="00316B32">
              <w:rPr>
                <w:rFonts w:eastAsia="HGSMinchoE"/>
                <w:color w:val="000000" w:themeColor="text1"/>
                <w:sz w:val="20"/>
                <w:szCs w:val="20"/>
              </w:rPr>
              <w:t>)</w:t>
            </w:r>
          </w:p>
        </w:tc>
        <w:tc>
          <w:tcPr>
            <w:tcW w:w="950" w:type="dxa"/>
          </w:tcPr>
          <w:p w14:paraId="499DD833" w14:textId="678B9197"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-0.300   </w:t>
            </w:r>
            <w:r w:rsidR="00316B32" w:rsidRPr="00360979">
              <w:rPr>
                <w:rFonts w:eastAsia="HGSMinchoE"/>
                <w:color w:val="000000" w:themeColor="text1"/>
                <w:sz w:val="20"/>
                <w:szCs w:val="20"/>
              </w:rPr>
              <w:t>(</w:t>
            </w:r>
            <w:r w:rsidRPr="00A018BD">
              <w:rPr>
                <w:rFonts w:eastAsia="HGSMinchoE"/>
                <w:color w:val="000000" w:themeColor="text1"/>
                <w:sz w:val="20"/>
                <w:szCs w:val="20"/>
              </w:rPr>
              <w:t>0.568</w:t>
            </w:r>
            <w:r w:rsidR="00316B32">
              <w:rPr>
                <w:rFonts w:eastAsia="HGSMinchoE"/>
                <w:color w:val="000000" w:themeColor="text1"/>
                <w:sz w:val="20"/>
                <w:szCs w:val="20"/>
              </w:rPr>
              <w:t>)</w:t>
            </w:r>
          </w:p>
        </w:tc>
      </w:tr>
      <w:tr w:rsidR="009573DE" w:rsidRPr="00A018BD" w14:paraId="0AC86DB8" w14:textId="77777777" w:rsidTr="00175F31">
        <w:tc>
          <w:tcPr>
            <w:tcW w:w="498" w:type="dxa"/>
            <w:vMerge/>
          </w:tcPr>
          <w:p w14:paraId="289B876B" w14:textId="77777777" w:rsidR="009573DE" w:rsidRPr="00A018BD" w:rsidRDefault="009573DE" w:rsidP="00E14A6C">
            <w:pPr>
              <w:pStyle w:val="NormalWeb"/>
              <w:jc w:val="center"/>
              <w:rPr>
                <w:rFonts w:eastAsia="HGSMinchoE"/>
                <w:color w:val="000000" w:themeColor="text1"/>
              </w:rPr>
            </w:pPr>
          </w:p>
        </w:tc>
        <w:tc>
          <w:tcPr>
            <w:tcW w:w="3540" w:type="dxa"/>
            <w:gridSpan w:val="3"/>
          </w:tcPr>
          <w:p w14:paraId="56C77844" w14:textId="719372FA"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Growth</w:t>
            </w:r>
          </w:p>
        </w:tc>
        <w:tc>
          <w:tcPr>
            <w:tcW w:w="976" w:type="dxa"/>
          </w:tcPr>
          <w:p w14:paraId="3D5DAD68" w14:textId="59445133"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 xml:space="preserve">1.00      </w:t>
            </w:r>
            <w:r w:rsidR="00316B32">
              <w:rPr>
                <w:rFonts w:eastAsia="HGSMinchoE"/>
                <w:color w:val="000000" w:themeColor="text1"/>
                <w:sz w:val="20"/>
                <w:szCs w:val="20"/>
              </w:rPr>
              <w:t>(0)</w:t>
            </w:r>
          </w:p>
        </w:tc>
        <w:tc>
          <w:tcPr>
            <w:tcW w:w="926" w:type="dxa"/>
          </w:tcPr>
          <w:p w14:paraId="4DD24D6A" w14:textId="42EF181E"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 xml:space="preserve"> 0.683 </w:t>
            </w:r>
            <w:r w:rsidR="00316B32" w:rsidRPr="00360979">
              <w:rPr>
                <w:rFonts w:eastAsia="HGSMinchoE"/>
                <w:color w:val="000000" w:themeColor="text1"/>
                <w:sz w:val="20"/>
                <w:szCs w:val="20"/>
              </w:rPr>
              <w:t>(</w:t>
            </w:r>
            <w:r w:rsidRPr="00A018BD">
              <w:rPr>
                <w:rFonts w:eastAsia="HGSMinchoE"/>
                <w:color w:val="000000" w:themeColor="text1"/>
                <w:sz w:val="20"/>
                <w:szCs w:val="20"/>
              </w:rPr>
              <w:t>0.135</w:t>
            </w:r>
            <w:r w:rsidR="00316B32">
              <w:rPr>
                <w:rFonts w:eastAsia="HGSMinchoE"/>
                <w:color w:val="000000" w:themeColor="text1"/>
                <w:sz w:val="20"/>
                <w:szCs w:val="20"/>
              </w:rPr>
              <w:t>)</w:t>
            </w:r>
          </w:p>
        </w:tc>
        <w:tc>
          <w:tcPr>
            <w:tcW w:w="950" w:type="dxa"/>
          </w:tcPr>
          <w:p w14:paraId="17F0C529" w14:textId="5EB1CAFA"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 xml:space="preserve">-0.091   </w:t>
            </w:r>
            <w:r w:rsidR="00316B32" w:rsidRPr="00360979">
              <w:rPr>
                <w:rFonts w:eastAsia="HGSMinchoE"/>
                <w:color w:val="000000" w:themeColor="text1"/>
                <w:sz w:val="20"/>
                <w:szCs w:val="20"/>
              </w:rPr>
              <w:t>(</w:t>
            </w:r>
            <w:r w:rsidRPr="00A018BD">
              <w:rPr>
                <w:rFonts w:eastAsia="HGSMinchoE"/>
                <w:color w:val="000000" w:themeColor="text1"/>
                <w:sz w:val="20"/>
                <w:szCs w:val="20"/>
              </w:rPr>
              <w:t>0.863</w:t>
            </w:r>
            <w:r w:rsidR="00316B32">
              <w:rPr>
                <w:rFonts w:eastAsia="HGSMinchoE"/>
                <w:color w:val="000000" w:themeColor="text1"/>
                <w:sz w:val="20"/>
                <w:szCs w:val="20"/>
              </w:rPr>
              <w:t>)</w:t>
            </w:r>
          </w:p>
        </w:tc>
      </w:tr>
      <w:tr w:rsidR="009573DE" w:rsidRPr="00A018BD" w14:paraId="7CF250BC" w14:textId="77777777" w:rsidTr="00175F31">
        <w:tc>
          <w:tcPr>
            <w:tcW w:w="498" w:type="dxa"/>
            <w:vMerge/>
          </w:tcPr>
          <w:p w14:paraId="406B0A64" w14:textId="77777777" w:rsidR="009573DE" w:rsidRPr="00A018BD" w:rsidRDefault="009573DE" w:rsidP="00E14A6C">
            <w:pPr>
              <w:pStyle w:val="NormalWeb"/>
              <w:jc w:val="center"/>
              <w:rPr>
                <w:rFonts w:eastAsia="HGSMinchoE"/>
                <w:color w:val="000000" w:themeColor="text1"/>
              </w:rPr>
            </w:pPr>
          </w:p>
        </w:tc>
        <w:tc>
          <w:tcPr>
            <w:tcW w:w="4516" w:type="dxa"/>
            <w:gridSpan w:val="4"/>
          </w:tcPr>
          <w:p w14:paraId="542859A8" w14:textId="71A6CAF1"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Seeds</w:t>
            </w:r>
          </w:p>
        </w:tc>
        <w:tc>
          <w:tcPr>
            <w:tcW w:w="926" w:type="dxa"/>
          </w:tcPr>
          <w:p w14:paraId="2B046E87" w14:textId="5096DDCE"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 xml:space="preserve">1.00  </w:t>
            </w:r>
            <w:r w:rsidR="00964BE7">
              <w:rPr>
                <w:rFonts w:eastAsia="HGSMinchoE"/>
                <w:color w:val="000000" w:themeColor="text1"/>
              </w:rPr>
              <w:t xml:space="preserve"> </w:t>
            </w:r>
            <w:r w:rsidRPr="00A018BD">
              <w:rPr>
                <w:rFonts w:eastAsia="HGSMinchoE"/>
                <w:color w:val="000000" w:themeColor="text1"/>
              </w:rPr>
              <w:t xml:space="preserve"> </w:t>
            </w:r>
            <w:r w:rsidR="00316B32">
              <w:rPr>
                <w:rFonts w:eastAsia="HGSMinchoE"/>
                <w:color w:val="000000" w:themeColor="text1"/>
                <w:sz w:val="20"/>
                <w:szCs w:val="20"/>
              </w:rPr>
              <w:t>(0)</w:t>
            </w:r>
          </w:p>
        </w:tc>
        <w:tc>
          <w:tcPr>
            <w:tcW w:w="950" w:type="dxa"/>
          </w:tcPr>
          <w:p w14:paraId="64110B7B" w14:textId="7741E959"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 xml:space="preserve">-0.604   </w:t>
            </w:r>
            <w:r w:rsidR="00316B32" w:rsidRPr="00360979">
              <w:rPr>
                <w:rFonts w:eastAsia="HGSMinchoE"/>
                <w:color w:val="000000" w:themeColor="text1"/>
                <w:sz w:val="20"/>
                <w:szCs w:val="20"/>
              </w:rPr>
              <w:t>(</w:t>
            </w:r>
            <w:r w:rsidRPr="00A018BD">
              <w:rPr>
                <w:rFonts w:eastAsia="HGSMinchoE"/>
                <w:color w:val="000000" w:themeColor="text1"/>
                <w:sz w:val="20"/>
                <w:szCs w:val="20"/>
              </w:rPr>
              <w:t>0.204</w:t>
            </w:r>
            <w:r w:rsidR="00316B32">
              <w:rPr>
                <w:rFonts w:eastAsia="HGSMinchoE"/>
                <w:color w:val="000000" w:themeColor="text1"/>
                <w:sz w:val="20"/>
                <w:szCs w:val="20"/>
              </w:rPr>
              <w:t>)</w:t>
            </w:r>
          </w:p>
        </w:tc>
      </w:tr>
      <w:tr w:rsidR="009573DE" w:rsidRPr="00A018BD" w14:paraId="76747515" w14:textId="77777777" w:rsidTr="00175F31">
        <w:tc>
          <w:tcPr>
            <w:tcW w:w="498" w:type="dxa"/>
            <w:vMerge/>
          </w:tcPr>
          <w:p w14:paraId="1F25468D" w14:textId="77777777" w:rsidR="009573DE" w:rsidRPr="00A018BD" w:rsidRDefault="009573DE" w:rsidP="00E14A6C">
            <w:pPr>
              <w:pStyle w:val="NormalWeb"/>
              <w:jc w:val="center"/>
              <w:rPr>
                <w:rFonts w:eastAsia="HGSMinchoE"/>
                <w:color w:val="000000" w:themeColor="text1"/>
              </w:rPr>
            </w:pPr>
          </w:p>
        </w:tc>
        <w:tc>
          <w:tcPr>
            <w:tcW w:w="5442" w:type="dxa"/>
            <w:gridSpan w:val="5"/>
          </w:tcPr>
          <w:p w14:paraId="53F773A5" w14:textId="657A65F5"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Recruit Size</w:t>
            </w:r>
          </w:p>
        </w:tc>
        <w:tc>
          <w:tcPr>
            <w:tcW w:w="950" w:type="dxa"/>
          </w:tcPr>
          <w:p w14:paraId="571C5EFA" w14:textId="4B19C4AA"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 xml:space="preserve">1.00            </w:t>
            </w:r>
            <w:r w:rsidR="00316B32">
              <w:rPr>
                <w:rFonts w:eastAsia="HGSMinchoE"/>
                <w:color w:val="000000" w:themeColor="text1"/>
                <w:sz w:val="20"/>
                <w:szCs w:val="20"/>
              </w:rPr>
              <w:t>(0)</w:t>
            </w:r>
          </w:p>
        </w:tc>
      </w:tr>
    </w:tbl>
    <w:p w14:paraId="374AA859" w14:textId="4272866F" w:rsidR="00A137D9" w:rsidRPr="00A018BD" w:rsidRDefault="00F777EB" w:rsidP="00B431C8">
      <w:pPr>
        <w:pStyle w:val="NormalWeb"/>
        <w:spacing w:line="480" w:lineRule="auto"/>
        <w:ind w:firstLine="720"/>
        <w:rPr>
          <w:rFonts w:eastAsia="HGSMinchoE"/>
          <w:i/>
          <w:iCs/>
          <w:color w:val="000000" w:themeColor="text1"/>
        </w:rPr>
      </w:pPr>
      <w:r w:rsidRPr="00A018BD">
        <w:rPr>
          <w:rFonts w:eastAsia="HGSMinchoE"/>
          <w:i/>
          <w:iCs/>
          <w:color w:val="000000" w:themeColor="text1"/>
        </w:rPr>
        <w:t>Vital Rate Bufferin</w:t>
      </w:r>
      <w:r w:rsidR="00841D9F" w:rsidRPr="00A018BD">
        <w:rPr>
          <w:rFonts w:eastAsia="HGSMinchoE"/>
          <w:i/>
          <w:iCs/>
          <w:color w:val="000000" w:themeColor="text1"/>
        </w:rPr>
        <w:t>g</w:t>
      </w:r>
      <w:r w:rsidR="00C378AF" w:rsidRPr="00A018BD">
        <w:rPr>
          <w:rFonts w:eastAsia="HGSMinchoE"/>
          <w:i/>
          <w:iCs/>
          <w:color w:val="000000" w:themeColor="text1"/>
        </w:rPr>
        <w:t xml:space="preserve">: </w:t>
      </w:r>
      <w:r w:rsidR="00A137D9" w:rsidRPr="00A018BD">
        <w:rPr>
          <w:rFonts w:eastAsia="HGSMinchoE"/>
          <w:color w:val="000000" w:themeColor="text1"/>
        </w:rPr>
        <w:t xml:space="preserve">We did not identify </w:t>
      </w:r>
      <w:r w:rsidR="00430083">
        <w:rPr>
          <w:rFonts w:eastAsia="HGSMinchoE"/>
          <w:color w:val="000000" w:themeColor="text1"/>
        </w:rPr>
        <w:t xml:space="preserve">strong </w:t>
      </w:r>
      <w:r w:rsidR="00A137D9" w:rsidRPr="00A018BD">
        <w:rPr>
          <w:rFonts w:eastAsia="HGSMinchoE"/>
          <w:color w:val="000000" w:themeColor="text1"/>
        </w:rPr>
        <w:t xml:space="preserve">evidence of vital rate buffering in the </w:t>
      </w:r>
      <w:r w:rsidR="00A137D9" w:rsidRPr="00A018BD">
        <w:rPr>
          <w:rFonts w:eastAsia="HGSMinchoE"/>
          <w:i/>
          <w:iCs/>
          <w:color w:val="000000" w:themeColor="text1"/>
        </w:rPr>
        <w:t>O. coloradensis</w:t>
      </w:r>
      <w:r w:rsidR="00A137D9" w:rsidRPr="00A018BD">
        <w:rPr>
          <w:rFonts w:eastAsia="HGSMinchoE"/>
          <w:color w:val="000000" w:themeColor="text1"/>
        </w:rPr>
        <w:t xml:space="preserve"> populations we observed. </w:t>
      </w:r>
      <w:r w:rsidR="00DE04F1" w:rsidRPr="00A018BD">
        <w:rPr>
          <w:rFonts w:eastAsia="HGSMinchoE"/>
          <w:color w:val="000000" w:themeColor="text1"/>
        </w:rPr>
        <w:t xml:space="preserve">The </w:t>
      </w:r>
      <w:r w:rsidR="00054F68">
        <w:rPr>
          <w:rFonts w:eastAsia="HGSMinchoE"/>
          <w:color w:val="000000" w:themeColor="text1"/>
        </w:rPr>
        <w:t>quartile coefficients of dispersion</w:t>
      </w:r>
      <w:r w:rsidR="00DE04F1" w:rsidRPr="00A018BD">
        <w:rPr>
          <w:rFonts w:eastAsia="HGSMinchoE"/>
          <w:color w:val="000000" w:themeColor="text1"/>
        </w:rPr>
        <w:t xml:space="preserve"> and elasticities of </w:t>
      </w:r>
      <w:r w:rsidR="00DE04F1" w:rsidRPr="00A018BD">
        <w:rPr>
          <w:rFonts w:eastAsia="HGSMinchoE"/>
          <w:color w:val="000000" w:themeColor="text1"/>
        </w:rPr>
        <w:lastRenderedPageBreak/>
        <w:t xml:space="preserve">discrete vital rates and continuous vital rate parameters </w:t>
      </w:r>
      <w:r w:rsidR="00430083">
        <w:rPr>
          <w:rFonts w:eastAsia="HGSMinchoE"/>
          <w:color w:val="000000" w:themeColor="text1"/>
        </w:rPr>
        <w:t xml:space="preserve">were not significantly negatively correlated </w:t>
      </w:r>
      <w:r w:rsidR="00DE04F1" w:rsidRPr="00A018BD">
        <w:rPr>
          <w:rFonts w:eastAsia="HGSMinchoE"/>
          <w:color w:val="000000" w:themeColor="text1"/>
        </w:rPr>
        <w:t>(</w:t>
      </w:r>
      <w:r w:rsidR="002F2A01">
        <w:rPr>
          <w:rFonts w:eastAsia="HGSMinchoE"/>
          <w:color w:val="000000" w:themeColor="text1"/>
        </w:rPr>
        <w:t>Fig. 6</w:t>
      </w:r>
      <w:r w:rsidR="00054F68">
        <w:rPr>
          <w:rFonts w:eastAsia="HGSMinchoE"/>
          <w:color w:val="000000" w:themeColor="text1"/>
        </w:rPr>
        <w:t>; correlation with all data:</w:t>
      </w:r>
      <w:r w:rsidR="00DE04F1" w:rsidRPr="00A018BD">
        <w:rPr>
          <w:rFonts w:eastAsia="HGSMinchoE"/>
          <w:color w:val="000000" w:themeColor="text1"/>
        </w:rPr>
        <w:t xml:space="preserve"> r = </w:t>
      </w:r>
      <w:r w:rsidR="00782E65" w:rsidRPr="00782E65">
        <w:rPr>
          <w:rFonts w:eastAsia="HGSMinchoE"/>
          <w:color w:val="000000" w:themeColor="text1"/>
        </w:rPr>
        <w:t xml:space="preserve">-0.32 </w:t>
      </w:r>
      <w:r w:rsidR="00DE04F1" w:rsidRPr="00A018BD">
        <w:rPr>
          <w:rFonts w:eastAsia="HGSMinchoE"/>
          <w:color w:val="000000" w:themeColor="text1"/>
        </w:rPr>
        <w:t xml:space="preserve">, </w:t>
      </w:r>
      <w:r w:rsidR="00DE04F1" w:rsidRPr="00A018BD">
        <w:rPr>
          <w:rFonts w:eastAsia="HGSMinchoE"/>
          <w:i/>
          <w:iCs/>
          <w:color w:val="000000" w:themeColor="text1"/>
        </w:rPr>
        <w:t>P</w:t>
      </w:r>
      <w:r w:rsidR="00054F68">
        <w:rPr>
          <w:rFonts w:eastAsia="HGSMinchoE"/>
          <w:i/>
          <w:iCs/>
          <w:color w:val="000000" w:themeColor="text1"/>
        </w:rPr>
        <w:t xml:space="preserve"> </w:t>
      </w:r>
      <w:r w:rsidR="00DE04F1" w:rsidRPr="00A018BD">
        <w:rPr>
          <w:rFonts w:eastAsia="HGSMinchoE"/>
          <w:color w:val="000000" w:themeColor="text1"/>
        </w:rPr>
        <w:t>=</w:t>
      </w:r>
      <w:r w:rsidR="00054F68">
        <w:rPr>
          <w:rFonts w:eastAsia="HGSMinchoE"/>
          <w:color w:val="000000" w:themeColor="text1"/>
        </w:rPr>
        <w:t xml:space="preserve"> </w:t>
      </w:r>
      <w:r w:rsidR="00DE04F1" w:rsidRPr="00A018BD">
        <w:rPr>
          <w:rFonts w:eastAsia="HGSMinchoE"/>
          <w:color w:val="000000" w:themeColor="text1"/>
        </w:rPr>
        <w:t>0.</w:t>
      </w:r>
      <w:r w:rsidR="00782E65">
        <w:rPr>
          <w:rFonts w:eastAsia="HGSMinchoE"/>
          <w:color w:val="000000" w:themeColor="text1"/>
        </w:rPr>
        <w:t>25</w:t>
      </w:r>
      <w:r w:rsidR="00054F68">
        <w:rPr>
          <w:rFonts w:eastAsia="HGSMinchoE"/>
          <w:color w:val="000000" w:themeColor="text1"/>
        </w:rPr>
        <w:t xml:space="preserve">; correlation excluding the outlier: r = </w:t>
      </w:r>
      <w:r w:rsidR="00782E65" w:rsidRPr="00782E65">
        <w:rPr>
          <w:rFonts w:eastAsia="HGSMinchoE"/>
          <w:color w:val="000000" w:themeColor="text1"/>
        </w:rPr>
        <w:t xml:space="preserve">-0.38 </w:t>
      </w:r>
      <w:r w:rsidR="00054F68">
        <w:rPr>
          <w:rFonts w:eastAsia="HGSMinchoE"/>
          <w:color w:val="000000" w:themeColor="text1"/>
        </w:rPr>
        <w:t xml:space="preserve">, </w:t>
      </w:r>
      <w:r w:rsidR="00054F68">
        <w:rPr>
          <w:rFonts w:eastAsia="HGSMinchoE"/>
          <w:i/>
          <w:iCs/>
          <w:color w:val="000000" w:themeColor="text1"/>
        </w:rPr>
        <w:t>P</w:t>
      </w:r>
      <w:r w:rsidR="00054F68">
        <w:rPr>
          <w:rFonts w:eastAsia="HGSMinchoE"/>
          <w:color w:val="000000" w:themeColor="text1"/>
        </w:rPr>
        <w:t xml:space="preserve"> = 0.</w:t>
      </w:r>
      <w:r w:rsidR="00782E65">
        <w:rPr>
          <w:rFonts w:eastAsia="HGSMinchoE"/>
          <w:color w:val="000000" w:themeColor="text1"/>
        </w:rPr>
        <w:t>25</w:t>
      </w:r>
      <w:r w:rsidR="00DE04F1" w:rsidRPr="00A018BD">
        <w:rPr>
          <w:rFonts w:eastAsia="HGSMinchoE"/>
          <w:color w:val="000000" w:themeColor="text1"/>
        </w:rPr>
        <w:t>).</w:t>
      </w:r>
      <w:r w:rsidR="00B2223F" w:rsidRPr="00A018BD">
        <w:rPr>
          <w:rFonts w:eastAsia="HGSMinchoE"/>
          <w:color w:val="000000" w:themeColor="text1"/>
        </w:rPr>
        <w:t xml:space="preserve"> </w:t>
      </w:r>
      <w:r w:rsidR="002F09F7" w:rsidRPr="00A018BD">
        <w:rPr>
          <w:rFonts w:eastAsia="HGSMinchoE"/>
          <w:color w:val="000000" w:themeColor="text1"/>
        </w:rPr>
        <w:t xml:space="preserve">As a vital rate became more important for determining population growth rate, it also was </w:t>
      </w:r>
      <w:r w:rsidR="00EA5EB7">
        <w:rPr>
          <w:rFonts w:eastAsia="HGSMinchoE"/>
          <w:color w:val="000000" w:themeColor="text1"/>
        </w:rPr>
        <w:t>not significantly less variable,</w:t>
      </w:r>
      <w:r w:rsidR="002F09F7" w:rsidRPr="00A018BD">
        <w:rPr>
          <w:rFonts w:eastAsia="HGSMinchoE"/>
          <w:color w:val="000000" w:themeColor="text1"/>
        </w:rPr>
        <w:t xml:space="preserve"> which </w:t>
      </w:r>
      <w:r w:rsidR="00EA5EB7">
        <w:rPr>
          <w:rFonts w:eastAsia="HGSMinchoE"/>
          <w:color w:val="000000" w:themeColor="text1"/>
        </w:rPr>
        <w:t>does not indicate that vital rate buffering is taking place</w:t>
      </w:r>
      <w:r w:rsidR="00972160">
        <w:rPr>
          <w:rFonts w:eastAsia="HGSMinchoE"/>
          <w:color w:val="000000" w:themeColor="text1"/>
        </w:rPr>
        <w:t xml:space="preserve"> (Figure 1)</w:t>
      </w:r>
      <w:r w:rsidR="002F09F7" w:rsidRPr="00A018BD">
        <w:rPr>
          <w:rFonts w:eastAsia="HGSMinchoE"/>
          <w:color w:val="000000" w:themeColor="text1"/>
        </w:rPr>
        <w:t xml:space="preserve">. </w:t>
      </w:r>
    </w:p>
    <w:p w14:paraId="4BD7F32C" w14:textId="3E9C2691" w:rsidR="002138B0" w:rsidRPr="00A018BD" w:rsidRDefault="00782E65" w:rsidP="00A137D9">
      <w:pPr>
        <w:pStyle w:val="NormalWeb"/>
        <w:jc w:val="both"/>
        <w:rPr>
          <w:rFonts w:eastAsia="HGSMinchoE"/>
          <w:color w:val="000000" w:themeColor="text1"/>
        </w:rPr>
      </w:pPr>
      <w:r>
        <w:rPr>
          <w:rFonts w:eastAsia="HGSMinchoE"/>
          <w:noProof/>
          <w:color w:val="000000" w:themeColor="text1"/>
        </w:rPr>
        <w:drawing>
          <wp:inline distT="0" distB="0" distL="0" distR="0" wp14:anchorId="06A65F69" wp14:editId="1C4BDD33">
            <wp:extent cx="43434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4343400" cy="2743200"/>
                    </a:xfrm>
                    <a:prstGeom prst="rect">
                      <a:avLst/>
                    </a:prstGeom>
                  </pic:spPr>
                </pic:pic>
              </a:graphicData>
            </a:graphic>
          </wp:inline>
        </w:drawing>
      </w:r>
    </w:p>
    <w:p w14:paraId="04A17FCC" w14:textId="633A1989" w:rsidR="002138B0" w:rsidRPr="00A018BD" w:rsidRDefault="002F2A01" w:rsidP="00A137D9">
      <w:pPr>
        <w:pStyle w:val="NormalWeb"/>
        <w:jc w:val="both"/>
        <w:rPr>
          <w:rFonts w:eastAsia="HGSMinchoE"/>
          <w:color w:val="000000" w:themeColor="text1"/>
        </w:rPr>
      </w:pPr>
      <w:r>
        <w:rPr>
          <w:rFonts w:eastAsia="HGSMinchoE"/>
          <w:b/>
          <w:bCs/>
          <w:color w:val="000000" w:themeColor="text1"/>
        </w:rPr>
        <w:t>Figure 6</w:t>
      </w:r>
      <w:r w:rsidR="002138B0" w:rsidRPr="00A018BD">
        <w:rPr>
          <w:rFonts w:eastAsia="HGSMinchoE"/>
          <w:color w:val="000000" w:themeColor="text1"/>
        </w:rPr>
        <w:t xml:space="preserve">. </w:t>
      </w:r>
      <w:r w:rsidR="00166C51">
        <w:rPr>
          <w:rFonts w:eastAsia="HGSMinchoE"/>
          <w:color w:val="000000" w:themeColor="text1"/>
        </w:rPr>
        <w:t>The relationship between the q</w:t>
      </w:r>
      <w:r w:rsidR="00E9745D">
        <w:rPr>
          <w:rFonts w:eastAsia="HGSMinchoE"/>
          <w:color w:val="000000" w:themeColor="text1"/>
        </w:rPr>
        <w:t>uartile coefficient of dispersion (QCD)</w:t>
      </w:r>
      <w:r w:rsidR="002138B0" w:rsidRPr="00A018BD">
        <w:rPr>
          <w:rFonts w:eastAsia="HGSMinchoE"/>
          <w:color w:val="000000" w:themeColor="text1"/>
        </w:rPr>
        <w:t xml:space="preserve"> of each vital rate parameter </w:t>
      </w:r>
      <w:r w:rsidR="00166C51">
        <w:rPr>
          <w:rFonts w:eastAsia="HGSMinchoE"/>
          <w:color w:val="000000" w:themeColor="text1"/>
        </w:rPr>
        <w:t xml:space="preserve">and </w:t>
      </w:r>
      <w:r w:rsidR="00430083">
        <w:rPr>
          <w:rFonts w:eastAsia="HGSMinchoE"/>
          <w:color w:val="000000" w:themeColor="text1"/>
        </w:rPr>
        <w:t>the absolute value of its</w:t>
      </w:r>
      <w:r w:rsidR="00166C51">
        <w:rPr>
          <w:rFonts w:eastAsia="HGSMinchoE"/>
          <w:color w:val="000000" w:themeColor="text1"/>
        </w:rPr>
        <w:t xml:space="preserve"> </w:t>
      </w:r>
      <w:r w:rsidR="002138B0" w:rsidRPr="00A018BD">
        <w:rPr>
          <w:rFonts w:eastAsia="HGSMinchoE"/>
          <w:color w:val="000000" w:themeColor="text1"/>
        </w:rPr>
        <w:t>elasticity.</w:t>
      </w:r>
      <w:r w:rsidR="00DE236E" w:rsidRPr="00A018BD">
        <w:rPr>
          <w:rFonts w:eastAsia="HGSMinchoE"/>
          <w:color w:val="000000" w:themeColor="text1"/>
        </w:rPr>
        <w:t xml:space="preserve"> </w:t>
      </w:r>
      <w:r w:rsidR="00E055FB">
        <w:rPr>
          <w:rFonts w:eastAsia="HGSMinchoE"/>
          <w:color w:val="000000" w:themeColor="text1"/>
        </w:rPr>
        <w:t xml:space="preserve">The dashed red line shows </w:t>
      </w:r>
      <w:r w:rsidR="00E9745D">
        <w:rPr>
          <w:rFonts w:eastAsia="HGSMinchoE"/>
          <w:color w:val="000000" w:themeColor="text1"/>
        </w:rPr>
        <w:t xml:space="preserve">the </w:t>
      </w:r>
      <w:r w:rsidR="00120BD0">
        <w:rPr>
          <w:rFonts w:eastAsia="HGSMinchoE"/>
          <w:color w:val="000000" w:themeColor="text1"/>
        </w:rPr>
        <w:t xml:space="preserve">correlation </w:t>
      </w:r>
      <w:r w:rsidR="00E9745D">
        <w:rPr>
          <w:rFonts w:eastAsia="HGSMinchoE"/>
          <w:color w:val="000000" w:themeColor="text1"/>
        </w:rPr>
        <w:t>between vital rate elasticity and QCD</w:t>
      </w:r>
      <w:r w:rsidR="00DC4B98">
        <w:rPr>
          <w:rFonts w:eastAsia="HGSMinchoE"/>
          <w:color w:val="000000" w:themeColor="text1"/>
        </w:rPr>
        <w:t xml:space="preserve"> that was calculated using all vital rates</w:t>
      </w:r>
      <w:r w:rsidR="00120BD0">
        <w:rPr>
          <w:rFonts w:eastAsia="HGSMinchoE"/>
          <w:color w:val="000000" w:themeColor="text1"/>
        </w:rPr>
        <w:t xml:space="preserve"> (</w:t>
      </w:r>
      <w:r w:rsidR="00782E65" w:rsidRPr="00A018BD">
        <w:rPr>
          <w:rFonts w:eastAsia="HGSMinchoE"/>
          <w:color w:val="000000" w:themeColor="text1"/>
        </w:rPr>
        <w:t xml:space="preserve">r = </w:t>
      </w:r>
      <w:r w:rsidR="00782E65" w:rsidRPr="00782E65">
        <w:rPr>
          <w:rFonts w:eastAsia="HGSMinchoE"/>
          <w:color w:val="000000" w:themeColor="text1"/>
        </w:rPr>
        <w:t xml:space="preserve">-0.32 </w:t>
      </w:r>
      <w:r w:rsidR="00782E65" w:rsidRPr="00A018BD">
        <w:rPr>
          <w:rFonts w:eastAsia="HGSMinchoE"/>
          <w:color w:val="000000" w:themeColor="text1"/>
        </w:rPr>
        <w:t xml:space="preserve">, </w:t>
      </w:r>
      <w:r w:rsidR="00782E65" w:rsidRPr="00A018BD">
        <w:rPr>
          <w:rFonts w:eastAsia="HGSMinchoE"/>
          <w:i/>
          <w:iCs/>
          <w:color w:val="000000" w:themeColor="text1"/>
        </w:rPr>
        <w:t>P</w:t>
      </w:r>
      <w:r w:rsidR="00782E65">
        <w:rPr>
          <w:rFonts w:eastAsia="HGSMinchoE"/>
          <w:i/>
          <w:iCs/>
          <w:color w:val="000000" w:themeColor="text1"/>
        </w:rPr>
        <w:t xml:space="preserve"> </w:t>
      </w:r>
      <w:r w:rsidR="00782E65" w:rsidRPr="00A018BD">
        <w:rPr>
          <w:rFonts w:eastAsia="HGSMinchoE"/>
          <w:color w:val="000000" w:themeColor="text1"/>
        </w:rPr>
        <w:t>=</w:t>
      </w:r>
      <w:r w:rsidR="00782E65">
        <w:rPr>
          <w:rFonts w:eastAsia="HGSMinchoE"/>
          <w:color w:val="000000" w:themeColor="text1"/>
        </w:rPr>
        <w:t xml:space="preserve"> </w:t>
      </w:r>
      <w:r w:rsidR="00782E65" w:rsidRPr="00A018BD">
        <w:rPr>
          <w:rFonts w:eastAsia="HGSMinchoE"/>
          <w:color w:val="000000" w:themeColor="text1"/>
        </w:rPr>
        <w:t>0.</w:t>
      </w:r>
      <w:r w:rsidR="00782E65">
        <w:rPr>
          <w:rFonts w:eastAsia="HGSMinchoE"/>
          <w:color w:val="000000" w:themeColor="text1"/>
        </w:rPr>
        <w:t>25</w:t>
      </w:r>
      <w:r w:rsidR="00120BD0">
        <w:rPr>
          <w:rFonts w:eastAsia="HGSMinchoE"/>
          <w:color w:val="000000" w:themeColor="text1"/>
        </w:rPr>
        <w:t>)</w:t>
      </w:r>
      <w:r w:rsidR="00E9745D">
        <w:rPr>
          <w:rFonts w:eastAsia="HGSMinchoE"/>
          <w:color w:val="000000" w:themeColor="text1"/>
        </w:rPr>
        <w:t xml:space="preserve">, while </w:t>
      </w:r>
      <w:r w:rsidR="00DC4B98">
        <w:rPr>
          <w:rFonts w:eastAsia="HGSMinchoE"/>
          <w:color w:val="000000" w:themeColor="text1"/>
        </w:rPr>
        <w:t xml:space="preserve">the dashed blue line shows </w:t>
      </w:r>
      <w:r w:rsidR="00120BD0">
        <w:rPr>
          <w:rFonts w:eastAsia="HGSMinchoE"/>
          <w:color w:val="000000" w:themeColor="text1"/>
        </w:rPr>
        <w:t>the correlation</w:t>
      </w:r>
      <w:r w:rsidR="00DC4B98">
        <w:rPr>
          <w:rFonts w:eastAsia="HGSMinchoE"/>
          <w:color w:val="000000" w:themeColor="text1"/>
        </w:rPr>
        <w:t xml:space="preserve"> </w:t>
      </w:r>
      <w:r w:rsidR="009F782C">
        <w:rPr>
          <w:rFonts w:eastAsia="HGSMinchoE"/>
          <w:color w:val="000000" w:themeColor="text1"/>
        </w:rPr>
        <w:t>when the outl</w:t>
      </w:r>
      <w:r w:rsidR="00120BD0">
        <w:rPr>
          <w:rFonts w:eastAsia="HGSMinchoE"/>
          <w:color w:val="000000" w:themeColor="text1"/>
        </w:rPr>
        <w:t>ying</w:t>
      </w:r>
      <w:r w:rsidR="009F782C">
        <w:rPr>
          <w:rFonts w:eastAsia="HGSMinchoE"/>
          <w:color w:val="000000" w:themeColor="text1"/>
        </w:rPr>
        <w:t xml:space="preserve"> vital rate was excluded</w:t>
      </w:r>
      <w:r w:rsidR="00120BD0">
        <w:rPr>
          <w:rFonts w:eastAsia="HGSMinchoE"/>
          <w:color w:val="000000" w:themeColor="text1"/>
        </w:rPr>
        <w:t xml:space="preserve"> (</w:t>
      </w:r>
      <w:r w:rsidR="00782E65">
        <w:rPr>
          <w:rFonts w:eastAsia="HGSMinchoE"/>
          <w:color w:val="000000" w:themeColor="text1"/>
        </w:rPr>
        <w:t xml:space="preserve">r = </w:t>
      </w:r>
      <w:r w:rsidR="00782E65" w:rsidRPr="00782E65">
        <w:rPr>
          <w:rFonts w:eastAsia="HGSMinchoE"/>
          <w:color w:val="000000" w:themeColor="text1"/>
        </w:rPr>
        <w:t xml:space="preserve">-0.38 </w:t>
      </w:r>
      <w:r w:rsidR="00782E65">
        <w:rPr>
          <w:rFonts w:eastAsia="HGSMinchoE"/>
          <w:color w:val="000000" w:themeColor="text1"/>
        </w:rPr>
        <w:t xml:space="preserve">, </w:t>
      </w:r>
      <w:r w:rsidR="00782E65">
        <w:rPr>
          <w:rFonts w:eastAsia="HGSMinchoE"/>
          <w:i/>
          <w:iCs/>
          <w:color w:val="000000" w:themeColor="text1"/>
        </w:rPr>
        <w:t>P</w:t>
      </w:r>
      <w:r w:rsidR="00782E65">
        <w:rPr>
          <w:rFonts w:eastAsia="HGSMinchoE"/>
          <w:color w:val="000000" w:themeColor="text1"/>
        </w:rPr>
        <w:t xml:space="preserve"> = 0.25</w:t>
      </w:r>
      <w:r w:rsidR="00120BD0">
        <w:rPr>
          <w:rFonts w:eastAsia="HGSMinchoE"/>
          <w:color w:val="000000" w:themeColor="text1"/>
        </w:rPr>
        <w:t>)</w:t>
      </w:r>
      <w:r w:rsidR="009F782C">
        <w:rPr>
          <w:rFonts w:eastAsia="HGSMinchoE"/>
          <w:color w:val="000000" w:themeColor="text1"/>
        </w:rPr>
        <w:t xml:space="preserve">. </w:t>
      </w:r>
      <w:r w:rsidR="00166C51">
        <w:rPr>
          <w:rFonts w:eastAsia="HGSMinchoE"/>
          <w:color w:val="000000" w:themeColor="text1"/>
        </w:rPr>
        <w:t>The insignificant</w:t>
      </w:r>
      <w:r w:rsidR="00782E65">
        <w:rPr>
          <w:rFonts w:eastAsia="HGSMinchoE"/>
          <w:color w:val="000000" w:themeColor="text1"/>
        </w:rPr>
        <w:t xml:space="preserve"> negative</w:t>
      </w:r>
      <w:r w:rsidR="00166C51">
        <w:rPr>
          <w:rFonts w:eastAsia="HGSMinchoE"/>
          <w:color w:val="000000" w:themeColor="text1"/>
        </w:rPr>
        <w:t xml:space="preserve"> correlation between QCD and elasticity</w:t>
      </w:r>
      <w:r w:rsidR="00166C51" w:rsidRPr="00A018BD">
        <w:rPr>
          <w:rFonts w:eastAsia="HGSMinchoE"/>
          <w:color w:val="000000" w:themeColor="text1"/>
        </w:rPr>
        <w:t xml:space="preserve"> indicates that vital rate buffering is not acting in </w:t>
      </w:r>
      <w:r w:rsidR="00166C51">
        <w:rPr>
          <w:rFonts w:eastAsia="HGSMinchoE"/>
          <w:color w:val="000000" w:themeColor="text1"/>
        </w:rPr>
        <w:t xml:space="preserve">the </w:t>
      </w:r>
      <w:r w:rsidR="00166C51" w:rsidRPr="00A018BD">
        <w:rPr>
          <w:rFonts w:eastAsia="HGSMinchoE"/>
          <w:i/>
          <w:iCs/>
          <w:color w:val="000000" w:themeColor="text1"/>
        </w:rPr>
        <w:t>O. coloradensis</w:t>
      </w:r>
      <w:r w:rsidR="00166C51" w:rsidRPr="00A018BD">
        <w:rPr>
          <w:rFonts w:eastAsia="HGSMinchoE"/>
          <w:color w:val="000000" w:themeColor="text1"/>
        </w:rPr>
        <w:t xml:space="preserve"> populations we studied.</w:t>
      </w:r>
    </w:p>
    <w:p w14:paraId="3292EA54" w14:textId="0795AE07" w:rsidR="00DA0BEC" w:rsidRDefault="005A4397" w:rsidP="00B431C8">
      <w:pPr>
        <w:pStyle w:val="NormalWeb"/>
        <w:spacing w:line="480" w:lineRule="auto"/>
        <w:ind w:firstLine="720"/>
        <w:rPr>
          <w:rFonts w:eastAsia="HGSMinchoE"/>
          <w:color w:val="000000" w:themeColor="text1"/>
        </w:rPr>
      </w:pPr>
      <w:r w:rsidRPr="00A018BD">
        <w:rPr>
          <w:rFonts w:eastAsia="HGSMinchoE"/>
          <w:i/>
          <w:iCs/>
          <w:color w:val="000000" w:themeColor="text1"/>
        </w:rPr>
        <w:t>Asynchronous Responses and Source-Sink Dynamics</w:t>
      </w:r>
      <w:r w:rsidR="00C378AF" w:rsidRPr="00A018BD">
        <w:rPr>
          <w:rFonts w:eastAsia="HGSMinchoE"/>
          <w:i/>
          <w:iCs/>
          <w:color w:val="000000" w:themeColor="text1"/>
        </w:rPr>
        <w:t xml:space="preserve">: </w:t>
      </w:r>
      <w:r w:rsidR="00B62CD7" w:rsidRPr="00A018BD">
        <w:rPr>
          <w:color w:val="000000" w:themeColor="text1"/>
        </w:rPr>
        <w:t xml:space="preserve">We did not identify </w:t>
      </w:r>
      <w:r w:rsidR="00A65236">
        <w:rPr>
          <w:color w:val="000000" w:themeColor="text1"/>
        </w:rPr>
        <w:t xml:space="preserve">a signature of asynchronous responses to environmental variation in </w:t>
      </w:r>
      <w:r w:rsidR="00A65236">
        <w:rPr>
          <w:i/>
          <w:iCs/>
          <w:color w:val="000000" w:themeColor="text1"/>
        </w:rPr>
        <w:t xml:space="preserve">O. coloradensis </w:t>
      </w:r>
      <w:r w:rsidR="00A65236">
        <w:rPr>
          <w:color w:val="000000" w:themeColor="text1"/>
        </w:rPr>
        <w:t xml:space="preserve">populations. There was not </w:t>
      </w:r>
      <w:r w:rsidR="00B62CD7" w:rsidRPr="00A018BD">
        <w:rPr>
          <w:color w:val="000000" w:themeColor="text1"/>
        </w:rPr>
        <w:t xml:space="preserve">a significant relationship between the </w:t>
      </w:r>
      <w:r w:rsidR="00FE591B" w:rsidRPr="00A018BD">
        <w:rPr>
          <w:color w:val="000000" w:themeColor="text1"/>
        </w:rPr>
        <w:t xml:space="preserve">Spearman </w:t>
      </w:r>
      <w:r w:rsidR="00B62CD7" w:rsidRPr="00A018BD">
        <w:rPr>
          <w:color w:val="000000" w:themeColor="text1"/>
        </w:rPr>
        <w:t xml:space="preserve">correlation of </w:t>
      </w:r>
      <w:r w:rsidR="00B62CD7" w:rsidRPr="00A018BD">
        <w:rPr>
          <w:rFonts w:eastAsia="HGSMinchoE"/>
          <w:color w:val="000000" w:themeColor="text1"/>
        </w:rPr>
        <w:t xml:space="preserve">log(λ) </w:t>
      </w:r>
      <w:r w:rsidR="00461097" w:rsidRPr="00A018BD">
        <w:rPr>
          <w:rFonts w:eastAsia="HGSMinchoE"/>
          <w:color w:val="000000" w:themeColor="text1"/>
        </w:rPr>
        <w:t xml:space="preserve">between subpopulations and their spatial proximity (Mantel statistic = 0.08, </w:t>
      </w:r>
      <w:r w:rsidR="00461097" w:rsidRPr="00A018BD">
        <w:rPr>
          <w:rFonts w:eastAsia="HGSMinchoE"/>
          <w:i/>
          <w:iCs/>
          <w:color w:val="000000" w:themeColor="text1"/>
        </w:rPr>
        <w:t>P</w:t>
      </w:r>
      <w:r w:rsidR="00461097" w:rsidRPr="00A018BD">
        <w:rPr>
          <w:rFonts w:eastAsia="HGSMinchoE"/>
          <w:color w:val="000000" w:themeColor="text1"/>
        </w:rPr>
        <w:t xml:space="preserve"> = 0.37).</w:t>
      </w:r>
      <w:r w:rsidR="00235F0C" w:rsidRPr="00A018BD">
        <w:rPr>
          <w:rFonts w:eastAsia="HGSMinchoE"/>
          <w:color w:val="000000" w:themeColor="text1"/>
        </w:rPr>
        <w:t xml:space="preserve"> We also performed Mantel tests using log(λ) correlation and distance matrices calculated uniquely for each population, and while the tests did not identify significant relationships, we did find a positive relationship between </w:t>
      </w:r>
      <w:r w:rsidR="00235F0C" w:rsidRPr="00A018BD">
        <w:rPr>
          <w:rFonts w:eastAsia="HGSMinchoE"/>
          <w:color w:val="000000" w:themeColor="text1"/>
        </w:rPr>
        <w:lastRenderedPageBreak/>
        <w:t xml:space="preserve">correlation of log(λ) and distance between subpopulations at Soapstone prairie, and a negative relationship between correlation of log(λ) and distance between subpopulations at FEWAFB. </w:t>
      </w:r>
      <w:r w:rsidR="00712E87">
        <w:rPr>
          <w:rFonts w:eastAsia="HGSMinchoE"/>
          <w:color w:val="000000" w:themeColor="text1"/>
        </w:rPr>
        <w:t xml:space="preserve">These insignificant Mantel tests also indicate that fine-scale source-sink dynamics </w:t>
      </w:r>
      <w:r w:rsidR="006222FC">
        <w:rPr>
          <w:rFonts w:eastAsia="HGSMinchoE"/>
          <w:color w:val="000000" w:themeColor="text1"/>
        </w:rPr>
        <w:t xml:space="preserve">were </w:t>
      </w:r>
      <w:r w:rsidR="00712E87">
        <w:rPr>
          <w:rFonts w:eastAsia="HGSMinchoE"/>
          <w:color w:val="000000" w:themeColor="text1"/>
        </w:rPr>
        <w:t xml:space="preserve">not important for </w:t>
      </w:r>
      <w:r w:rsidR="006222FC">
        <w:rPr>
          <w:rFonts w:eastAsia="HGSMinchoE"/>
          <w:color w:val="000000" w:themeColor="text1"/>
        </w:rPr>
        <w:t xml:space="preserve">these </w:t>
      </w:r>
      <w:r w:rsidR="00712E87">
        <w:rPr>
          <w:rFonts w:eastAsia="HGSMinchoE"/>
          <w:i/>
          <w:iCs/>
          <w:color w:val="000000" w:themeColor="text1"/>
        </w:rPr>
        <w:t>O. coloradensis</w:t>
      </w:r>
      <w:r w:rsidR="00712E87">
        <w:rPr>
          <w:rFonts w:eastAsia="HGSMinchoE"/>
          <w:color w:val="000000" w:themeColor="text1"/>
        </w:rPr>
        <w:t xml:space="preserve"> populations.</w:t>
      </w:r>
    </w:p>
    <w:p w14:paraId="5B711844" w14:textId="1FCA6AC9" w:rsidR="006222FC" w:rsidRDefault="00DA0BEC" w:rsidP="00B431C8">
      <w:pPr>
        <w:pStyle w:val="NormalWeb"/>
        <w:spacing w:line="480" w:lineRule="auto"/>
        <w:ind w:firstLine="720"/>
        <w:rPr>
          <w:rFonts w:eastAsia="HGSMinchoE"/>
          <w:color w:val="000000" w:themeColor="text1"/>
        </w:rPr>
      </w:pPr>
      <w:r w:rsidRPr="00316B32">
        <w:rPr>
          <w:rFonts w:eastAsia="HGSMinchoE"/>
          <w:i/>
          <w:iCs/>
          <w:color w:val="000000" w:themeColor="text1"/>
        </w:rPr>
        <w:t>Objective 3</w:t>
      </w:r>
      <w:r w:rsidRPr="00DA0BEC">
        <w:rPr>
          <w:rFonts w:eastAsia="HGSMinchoE"/>
          <w:i/>
          <w:iCs/>
          <w:color w:val="000000" w:themeColor="text1"/>
        </w:rPr>
        <w:t xml:space="preserve">: </w:t>
      </w:r>
      <w:r w:rsidR="004A457B">
        <w:rPr>
          <w:rFonts w:eastAsia="HGSMinchoE"/>
          <w:i/>
          <w:iCs/>
          <w:color w:val="000000" w:themeColor="text1"/>
        </w:rPr>
        <w:t>Population viability analysis</w:t>
      </w:r>
      <w:r w:rsidR="009E527B" w:rsidRPr="00A018BD">
        <w:rPr>
          <w:rFonts w:eastAsia="HGSMinchoE"/>
          <w:i/>
          <w:iCs/>
          <w:color w:val="000000" w:themeColor="text1"/>
        </w:rPr>
        <w:t>:</w:t>
      </w:r>
      <w:r w:rsidR="00E65690">
        <w:rPr>
          <w:rFonts w:eastAsia="HGSMinchoE"/>
          <w:color w:val="000000" w:themeColor="text1"/>
        </w:rPr>
        <w:t xml:space="preserve"> </w:t>
      </w:r>
      <w:r w:rsidR="00FD5C99">
        <w:rPr>
          <w:rFonts w:eastAsia="HGSMinchoE"/>
          <w:color w:val="000000" w:themeColor="text1"/>
        </w:rPr>
        <w:t>S</w:t>
      </w:r>
      <w:r w:rsidR="00822FAE">
        <w:rPr>
          <w:rFonts w:eastAsia="HGSMinchoE"/>
          <w:color w:val="000000" w:themeColor="text1"/>
        </w:rPr>
        <w:t xml:space="preserve">imulations </w:t>
      </w:r>
      <w:r w:rsidR="00FD5C99">
        <w:rPr>
          <w:rFonts w:eastAsia="HGSMinchoE"/>
          <w:color w:val="000000" w:themeColor="text1"/>
        </w:rPr>
        <w:t xml:space="preserve">that incorporate demographic and environmental stochasticity </w:t>
      </w:r>
      <w:r w:rsidR="004A457B">
        <w:rPr>
          <w:rFonts w:eastAsia="HGSMinchoE"/>
          <w:color w:val="000000" w:themeColor="text1"/>
        </w:rPr>
        <w:t xml:space="preserve">and density dependence </w:t>
      </w:r>
      <w:r w:rsidR="00822FAE">
        <w:rPr>
          <w:rFonts w:eastAsia="HGSMinchoE"/>
          <w:color w:val="000000" w:themeColor="text1"/>
        </w:rPr>
        <w:t xml:space="preserve">indicate </w:t>
      </w:r>
      <w:r w:rsidR="0002063A">
        <w:rPr>
          <w:rFonts w:eastAsia="HGSMinchoE"/>
          <w:color w:val="000000" w:themeColor="text1"/>
        </w:rPr>
        <w:t xml:space="preserve">that, if the demographic patterns observed during our monitoring study persist, both </w:t>
      </w:r>
      <w:r w:rsidR="00FD5C99">
        <w:rPr>
          <w:rFonts w:eastAsia="HGSMinchoE"/>
          <w:color w:val="000000" w:themeColor="text1"/>
        </w:rPr>
        <w:t xml:space="preserve">the Soapstone prairie and FEWAFB </w:t>
      </w:r>
      <w:r w:rsidR="0002063A">
        <w:rPr>
          <w:rFonts w:eastAsia="HGSMinchoE"/>
          <w:color w:val="000000" w:themeColor="text1"/>
        </w:rPr>
        <w:t xml:space="preserve">populations </w:t>
      </w:r>
      <w:r w:rsidR="00FD5C99">
        <w:rPr>
          <w:rFonts w:eastAsia="HGSMinchoE"/>
          <w:color w:val="000000" w:themeColor="text1"/>
        </w:rPr>
        <w:t xml:space="preserve">of </w:t>
      </w:r>
      <w:r w:rsidR="00FD5C99">
        <w:rPr>
          <w:rFonts w:eastAsia="HGSMinchoE"/>
          <w:i/>
          <w:iCs/>
          <w:color w:val="000000" w:themeColor="text1"/>
        </w:rPr>
        <w:t xml:space="preserve">O. coloradensis </w:t>
      </w:r>
      <w:r w:rsidR="0002063A">
        <w:rPr>
          <w:rFonts w:eastAsia="HGSMinchoE"/>
          <w:color w:val="000000" w:themeColor="text1"/>
        </w:rPr>
        <w:t>will hover around their current population size for the next decade</w:t>
      </w:r>
      <w:r w:rsidR="005C6DBD">
        <w:rPr>
          <w:rFonts w:eastAsia="HGSMinchoE"/>
          <w:color w:val="000000" w:themeColor="text1"/>
        </w:rPr>
        <w:t xml:space="preserve"> (</w:t>
      </w:r>
      <w:r w:rsidR="002F2A01">
        <w:rPr>
          <w:rFonts w:eastAsia="HGSMinchoE"/>
          <w:color w:val="000000" w:themeColor="text1"/>
        </w:rPr>
        <w:t>Fig. 7</w:t>
      </w:r>
      <w:r w:rsidR="005C6DBD">
        <w:rPr>
          <w:rFonts w:eastAsia="HGSMinchoE"/>
          <w:color w:val="000000" w:themeColor="text1"/>
        </w:rPr>
        <w:t>A)</w:t>
      </w:r>
      <w:r w:rsidR="0002063A">
        <w:rPr>
          <w:rFonts w:eastAsia="HGSMinchoE"/>
          <w:color w:val="000000" w:themeColor="text1"/>
        </w:rPr>
        <w:t>.</w:t>
      </w:r>
      <w:r w:rsidR="005164C9">
        <w:rPr>
          <w:rFonts w:eastAsia="HGSMinchoE"/>
          <w:color w:val="000000" w:themeColor="text1"/>
        </w:rPr>
        <w:t xml:space="preserve"> Over a span of 100 years, however, the simulations suggest that the Soapstone population will grow </w:t>
      </w:r>
      <w:r w:rsidR="00FD5C99">
        <w:rPr>
          <w:rFonts w:eastAsia="HGSMinchoE"/>
          <w:color w:val="000000" w:themeColor="text1"/>
        </w:rPr>
        <w:t>considerably to reach an equilibrium size that is an order of magnitude larger than it is currently, and the FEWAFB population will grow exponentially and then decline steadily through the end of the simulation period.</w:t>
      </w:r>
      <w:r w:rsidR="005C6DBD">
        <w:rPr>
          <w:rFonts w:eastAsia="HGSMinchoE"/>
          <w:color w:val="000000" w:themeColor="text1"/>
        </w:rPr>
        <w:t xml:space="preserve"> By the end of the simulations, the population growth rate of the Soapstone population stabilizes slightly above zero, while the growth rate of the FEWAFB population stabilizes slightly below zero (</w:t>
      </w:r>
      <w:r w:rsidR="002F2A01">
        <w:rPr>
          <w:rFonts w:eastAsia="HGSMinchoE"/>
          <w:color w:val="000000" w:themeColor="text1"/>
        </w:rPr>
        <w:t>Fig. 7</w:t>
      </w:r>
      <w:r w:rsidR="005C6DBD">
        <w:rPr>
          <w:rFonts w:eastAsia="HGSMinchoE"/>
          <w:color w:val="000000" w:themeColor="text1"/>
        </w:rPr>
        <w:t>B).</w:t>
      </w:r>
      <w:r w:rsidR="0013467A">
        <w:rPr>
          <w:rFonts w:eastAsia="HGSMinchoE"/>
          <w:color w:val="000000" w:themeColor="text1"/>
        </w:rPr>
        <w:t xml:space="preserve"> Even though the FEWAFB population is in decline at the end of the simulation period, the </w:t>
      </w:r>
      <w:r w:rsidR="002111D8">
        <w:rPr>
          <w:rFonts w:eastAsia="HGSMinchoE"/>
          <w:color w:val="000000" w:themeColor="text1"/>
        </w:rPr>
        <w:t xml:space="preserve">mean </w:t>
      </w:r>
      <w:r w:rsidR="0013467A">
        <w:rPr>
          <w:rFonts w:eastAsia="HGSMinchoE"/>
          <w:color w:val="000000" w:themeColor="text1"/>
        </w:rPr>
        <w:t>stochastic</w:t>
      </w:r>
      <w:r w:rsidR="002111D8">
        <w:rPr>
          <w:rFonts w:eastAsia="HGSMinchoE"/>
          <w:color w:val="000000" w:themeColor="text1"/>
        </w:rPr>
        <w:t xml:space="preserve"> </w:t>
      </w:r>
      <w:r w:rsidR="0013467A">
        <w:rPr>
          <w:rFonts w:eastAsia="HGSMinchoE"/>
          <w:color w:val="000000" w:themeColor="text1"/>
        </w:rPr>
        <w:t>log(</w:t>
      </w:r>
      <w:r w:rsidR="0013467A" w:rsidRPr="00A018BD">
        <w:rPr>
          <w:rFonts w:eastAsia="HGSMinchoE"/>
          <w:color w:val="000000" w:themeColor="text1"/>
        </w:rPr>
        <w:t>λ</w:t>
      </w:r>
      <w:r w:rsidR="0013467A">
        <w:rPr>
          <w:rFonts w:eastAsia="HGSMinchoE"/>
          <w:color w:val="000000" w:themeColor="text1"/>
        </w:rPr>
        <w:t>)</w:t>
      </w:r>
      <w:r w:rsidR="002111D8">
        <w:rPr>
          <w:rFonts w:eastAsia="HGSMinchoE"/>
          <w:color w:val="000000" w:themeColor="text1"/>
        </w:rPr>
        <w:t xml:space="preserve"> (or log(</w:t>
      </w:r>
      <w:r w:rsidR="002111D8" w:rsidRPr="00A018BD">
        <w:rPr>
          <w:rFonts w:eastAsia="HGSMinchoE"/>
          <w:color w:val="000000" w:themeColor="text1"/>
        </w:rPr>
        <w:t>λ</w:t>
      </w:r>
      <w:r w:rsidR="002111D8">
        <w:rPr>
          <w:rFonts w:eastAsia="HGSMinchoE"/>
          <w:color w:val="000000" w:themeColor="text1"/>
          <w:vertAlign w:val="subscript"/>
        </w:rPr>
        <w:t>s</w:t>
      </w:r>
      <w:r w:rsidR="002111D8">
        <w:rPr>
          <w:rFonts w:eastAsia="HGSMinchoE"/>
          <w:color w:val="000000" w:themeColor="text1"/>
        </w:rPr>
        <w:t>)</w:t>
      </w:r>
      <w:r w:rsidR="0013467A">
        <w:rPr>
          <w:rFonts w:eastAsia="HGSMinchoE"/>
          <w:color w:val="000000" w:themeColor="text1"/>
        </w:rPr>
        <w:t>, which is the mean of the log(</w:t>
      </w:r>
      <w:r w:rsidR="0013467A" w:rsidRPr="00A018BD">
        <w:rPr>
          <w:rFonts w:eastAsia="HGSMinchoE"/>
          <w:color w:val="000000" w:themeColor="text1"/>
        </w:rPr>
        <w:t>λ</w:t>
      </w:r>
      <w:r w:rsidR="0013467A">
        <w:rPr>
          <w:rFonts w:eastAsia="HGSMinchoE"/>
          <w:color w:val="000000" w:themeColor="text1"/>
        </w:rPr>
        <w:t>) values of the 15</w:t>
      </w:r>
      <w:r w:rsidR="0013467A" w:rsidRPr="0013467A">
        <w:rPr>
          <w:rFonts w:eastAsia="HGSMinchoE"/>
          <w:color w:val="000000" w:themeColor="text1"/>
          <w:vertAlign w:val="superscript"/>
        </w:rPr>
        <w:t>th</w:t>
      </w:r>
      <w:r w:rsidR="0013467A">
        <w:rPr>
          <w:rFonts w:eastAsia="HGSMinchoE"/>
          <w:color w:val="000000" w:themeColor="text1"/>
        </w:rPr>
        <w:t xml:space="preserve"> through 100</w:t>
      </w:r>
      <w:r w:rsidR="0013467A" w:rsidRPr="0013467A">
        <w:rPr>
          <w:rFonts w:eastAsia="HGSMinchoE"/>
          <w:color w:val="000000" w:themeColor="text1"/>
          <w:vertAlign w:val="superscript"/>
        </w:rPr>
        <w:t>th</w:t>
      </w:r>
      <w:r w:rsidR="0013467A">
        <w:rPr>
          <w:rFonts w:eastAsia="HGSMinchoE"/>
          <w:color w:val="000000" w:themeColor="text1"/>
        </w:rPr>
        <w:t xml:space="preserve"> simulated transitions, is positive. This is driven by the very high log(</w:t>
      </w:r>
      <w:r w:rsidR="0013467A" w:rsidRPr="00A018BD">
        <w:rPr>
          <w:rFonts w:eastAsia="HGSMinchoE"/>
          <w:color w:val="000000" w:themeColor="text1"/>
        </w:rPr>
        <w:t>λ</w:t>
      </w:r>
      <w:r w:rsidR="0013467A">
        <w:rPr>
          <w:rFonts w:eastAsia="HGSMinchoE"/>
          <w:color w:val="000000" w:themeColor="text1"/>
        </w:rPr>
        <w:t>) values in the first 30 years of the simulations (</w:t>
      </w:r>
      <w:r w:rsidR="002F2A01">
        <w:rPr>
          <w:rFonts w:eastAsia="HGSMinchoE"/>
          <w:color w:val="000000" w:themeColor="text1"/>
        </w:rPr>
        <w:t>Fig. 7</w:t>
      </w:r>
      <w:r w:rsidR="0013467A">
        <w:rPr>
          <w:rFonts w:eastAsia="HGSMinchoE"/>
          <w:color w:val="000000" w:themeColor="text1"/>
        </w:rPr>
        <w:t>C).</w:t>
      </w:r>
      <w:r w:rsidR="002111D8">
        <w:rPr>
          <w:rFonts w:eastAsia="HGSMinchoE"/>
          <w:color w:val="000000" w:themeColor="text1"/>
        </w:rPr>
        <w:t xml:space="preserve"> The mean log(</w:t>
      </w:r>
      <w:r w:rsidR="002111D8" w:rsidRPr="00A018BD">
        <w:rPr>
          <w:rFonts w:eastAsia="HGSMinchoE"/>
          <w:color w:val="000000" w:themeColor="text1"/>
        </w:rPr>
        <w:t>λ</w:t>
      </w:r>
      <w:r w:rsidR="002111D8">
        <w:rPr>
          <w:rFonts w:eastAsia="HGSMinchoE"/>
          <w:color w:val="000000" w:themeColor="text1"/>
          <w:vertAlign w:val="subscript"/>
        </w:rPr>
        <w:t>s</w:t>
      </w:r>
      <w:r w:rsidR="002111D8">
        <w:rPr>
          <w:rFonts w:eastAsia="HGSMinchoE"/>
          <w:color w:val="000000" w:themeColor="text1"/>
        </w:rPr>
        <w:t>) for the Soapstone population is lower than the FEWAFB log(</w:t>
      </w:r>
      <w:r w:rsidR="002111D8" w:rsidRPr="00A018BD">
        <w:rPr>
          <w:rFonts w:eastAsia="HGSMinchoE"/>
          <w:color w:val="000000" w:themeColor="text1"/>
        </w:rPr>
        <w:t>λ</w:t>
      </w:r>
      <w:r w:rsidR="002111D8">
        <w:rPr>
          <w:rFonts w:eastAsia="HGSMinchoE"/>
          <w:color w:val="000000" w:themeColor="text1"/>
          <w:vertAlign w:val="subscript"/>
        </w:rPr>
        <w:t>s</w:t>
      </w:r>
      <w:r w:rsidR="002111D8">
        <w:rPr>
          <w:rFonts w:eastAsia="HGSMinchoE"/>
          <w:color w:val="000000" w:themeColor="text1"/>
        </w:rPr>
        <w:t>), but is still positive.</w:t>
      </w:r>
    </w:p>
    <w:p w14:paraId="672C723F" w14:textId="5773FA67" w:rsidR="009E527B" w:rsidRPr="006E2CCB" w:rsidRDefault="002111D8" w:rsidP="00B431C8">
      <w:pPr>
        <w:pStyle w:val="NormalWeb"/>
        <w:spacing w:line="480" w:lineRule="auto"/>
        <w:ind w:firstLine="720"/>
        <w:rPr>
          <w:rFonts w:eastAsia="HGSMinchoE"/>
          <w:color w:val="000000" w:themeColor="text1"/>
        </w:rPr>
      </w:pPr>
      <w:r>
        <w:rPr>
          <w:rFonts w:eastAsia="HGSMinchoE"/>
          <w:color w:val="000000" w:themeColor="text1"/>
        </w:rPr>
        <w:t>The climate scenario used for the simulation did not substantially affect the outcome for the FEWAFB populations. Mean population size, mean log(</w:t>
      </w:r>
      <w:r w:rsidRPr="00A018BD">
        <w:rPr>
          <w:rFonts w:eastAsia="HGSMinchoE"/>
          <w:color w:val="000000" w:themeColor="text1"/>
        </w:rPr>
        <w:t>λ</w:t>
      </w:r>
      <w:r>
        <w:rPr>
          <w:rFonts w:eastAsia="HGSMinchoE"/>
          <w:color w:val="000000" w:themeColor="text1"/>
        </w:rPr>
        <w:t>) and log(</w:t>
      </w:r>
      <w:r w:rsidRPr="00A018BD">
        <w:rPr>
          <w:rFonts w:eastAsia="HGSMinchoE"/>
          <w:color w:val="000000" w:themeColor="text1"/>
        </w:rPr>
        <w:t>λ</w:t>
      </w:r>
      <w:r>
        <w:rPr>
          <w:rFonts w:eastAsia="HGSMinchoE"/>
          <w:color w:val="000000" w:themeColor="text1"/>
          <w:vertAlign w:val="subscript"/>
        </w:rPr>
        <w:t>s</w:t>
      </w:r>
      <w:r>
        <w:rPr>
          <w:rFonts w:eastAsia="HGSMinchoE"/>
          <w:color w:val="000000" w:themeColor="text1"/>
        </w:rPr>
        <w:t>) of the FEWAFB population are very similar</w:t>
      </w:r>
      <w:r w:rsidR="006E2CCB">
        <w:rPr>
          <w:rFonts w:eastAsia="HGSMinchoE"/>
          <w:color w:val="000000" w:themeColor="text1"/>
        </w:rPr>
        <w:t xml:space="preserve"> both</w:t>
      </w:r>
      <w:r>
        <w:rPr>
          <w:rFonts w:eastAsia="HGSMinchoE"/>
          <w:color w:val="000000" w:themeColor="text1"/>
        </w:rPr>
        <w:t xml:space="preserve"> in simulations using </w:t>
      </w:r>
      <w:r w:rsidR="006E2CCB">
        <w:rPr>
          <w:rFonts w:eastAsia="HGSMinchoE"/>
          <w:color w:val="000000" w:themeColor="text1"/>
        </w:rPr>
        <w:t xml:space="preserve">a scenario based on current observed </w:t>
      </w:r>
      <w:r w:rsidR="006E2CCB">
        <w:rPr>
          <w:rFonts w:eastAsia="HGSMinchoE"/>
          <w:color w:val="000000" w:themeColor="text1"/>
        </w:rPr>
        <w:lastRenderedPageBreak/>
        <w:t xml:space="preserve">climate and a scenario with higher mean temperature and lower precipitation. However, </w:t>
      </w:r>
      <w:ins w:id="56" w:author="maria paniw" w:date="2022-04-05T18:10:00Z">
        <w:r w:rsidR="001C40CF">
          <w:rPr>
            <w:rFonts w:eastAsia="HGSMinchoE"/>
            <w:color w:val="000000" w:themeColor="text1"/>
          </w:rPr>
          <w:t xml:space="preserve">the </w:t>
        </w:r>
      </w:ins>
      <w:r w:rsidR="006E2CCB">
        <w:rPr>
          <w:rFonts w:eastAsia="HGSMinchoE"/>
          <w:color w:val="000000" w:themeColor="text1"/>
        </w:rPr>
        <w:t>climate scenario did affect the outcome of simulations of the Soapstone prairie population. In the hotter and drier scenario, population size grew faster initially, but stabilized at a smaller size than in the current climate scenario (</w:t>
      </w:r>
      <w:r w:rsidR="002F2A01">
        <w:rPr>
          <w:rFonts w:eastAsia="HGSMinchoE"/>
          <w:color w:val="000000" w:themeColor="text1"/>
        </w:rPr>
        <w:t>Fig. 7</w:t>
      </w:r>
      <w:r w:rsidR="006E2CCB">
        <w:rPr>
          <w:rFonts w:eastAsia="HGSMinchoE"/>
          <w:color w:val="000000" w:themeColor="text1"/>
        </w:rPr>
        <w:t>B). Mean log(</w:t>
      </w:r>
      <w:r w:rsidR="006E2CCB" w:rsidRPr="00A018BD">
        <w:rPr>
          <w:rFonts w:eastAsia="HGSMinchoE"/>
          <w:color w:val="000000" w:themeColor="text1"/>
        </w:rPr>
        <w:t>λ</w:t>
      </w:r>
      <w:r w:rsidR="006E2CCB">
        <w:rPr>
          <w:rFonts w:eastAsia="HGSMinchoE"/>
          <w:color w:val="000000" w:themeColor="text1"/>
          <w:vertAlign w:val="subscript"/>
        </w:rPr>
        <w:t>s</w:t>
      </w:r>
      <w:r w:rsidR="006E2CCB">
        <w:rPr>
          <w:rFonts w:eastAsia="HGSMinchoE"/>
          <w:color w:val="000000" w:themeColor="text1"/>
        </w:rPr>
        <w:t>) was also lower in the hotter and drier climate scenario (</w:t>
      </w:r>
      <w:r w:rsidR="002F2A01">
        <w:rPr>
          <w:rFonts w:eastAsia="HGSMinchoE"/>
          <w:color w:val="000000" w:themeColor="text1"/>
        </w:rPr>
        <w:t>Fig. 7</w:t>
      </w:r>
      <w:r w:rsidR="006E2CCB">
        <w:rPr>
          <w:rFonts w:eastAsia="HGSMinchoE"/>
          <w:color w:val="000000" w:themeColor="text1"/>
        </w:rPr>
        <w:t xml:space="preserve">C). </w:t>
      </w:r>
    </w:p>
    <w:p w14:paraId="36C262CD" w14:textId="557CA66F" w:rsidR="00542D1E" w:rsidRDefault="00821152" w:rsidP="00942A54">
      <w:pPr>
        <w:pStyle w:val="NormalWeb"/>
        <w:rPr>
          <w:rFonts w:eastAsia="HGSMinchoE"/>
          <w:color w:val="000000" w:themeColor="text1"/>
        </w:rPr>
      </w:pPr>
      <w:r>
        <w:rPr>
          <w:rFonts w:eastAsia="HGSMinchoE"/>
          <w:noProof/>
          <w:color w:val="000000" w:themeColor="text1"/>
        </w:rPr>
        <mc:AlternateContent>
          <mc:Choice Requires="wps">
            <w:drawing>
              <wp:anchor distT="0" distB="0" distL="114300" distR="114300" simplePos="0" relativeHeight="251659264" behindDoc="0" locked="0" layoutInCell="1" allowOverlap="1" wp14:anchorId="113724C4" wp14:editId="471272AD">
                <wp:simplePos x="0" y="0"/>
                <wp:positionH relativeFrom="column">
                  <wp:posOffset>3928745</wp:posOffset>
                </wp:positionH>
                <wp:positionV relativeFrom="paragraph">
                  <wp:posOffset>712860</wp:posOffset>
                </wp:positionV>
                <wp:extent cx="334645" cy="1945672"/>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34645" cy="1945672"/>
                        </a:xfrm>
                        <a:prstGeom prst="rect">
                          <a:avLst/>
                        </a:prstGeom>
                        <a:solidFill>
                          <a:schemeClr val="lt1"/>
                        </a:solidFill>
                        <a:ln w="6350">
                          <a:noFill/>
                        </a:ln>
                      </wps:spPr>
                      <wps:txbx>
                        <w:txbxContent>
                          <w:p w14:paraId="4DDDF42D" w14:textId="23A52A86" w:rsidR="00D70311" w:rsidRPr="00ED2863" w:rsidRDefault="00D70311">
                            <w:pPr>
                              <w:rPr>
                                <w:rFonts w:ascii="Arial" w:hAnsi="Arial" w:cs="Arial"/>
                                <w:sz w:val="20"/>
                                <w:szCs w:val="20"/>
                              </w:rPr>
                            </w:pPr>
                            <w:r w:rsidRPr="00ED2863">
                              <w:rPr>
                                <w:rFonts w:ascii="Arial" w:hAnsi="Arial" w:cs="Arial"/>
                                <w:sz w:val="20"/>
                                <w:szCs w:val="20"/>
                              </w:rPr>
                              <w:t>Frequency of observed log(</w:t>
                            </w:r>
                            <w:r w:rsidRPr="00ED2863">
                              <w:rPr>
                                <w:rFonts w:ascii="Arial" w:eastAsia="HGSMinchoE" w:hAnsi="Arial" w:cs="Arial"/>
                                <w:color w:val="000000" w:themeColor="text1"/>
                                <w:sz w:val="20"/>
                                <w:szCs w:val="20"/>
                              </w:rPr>
                              <w:t>λ</w:t>
                            </w:r>
                            <w:r w:rsidRPr="00ED2863">
                              <w:rPr>
                                <w:rFonts w:ascii="Arial" w:eastAsia="HGSMinchoE" w:hAnsi="Arial" w:cs="Arial"/>
                                <w:color w:val="000000" w:themeColor="text1"/>
                                <w:sz w:val="20"/>
                                <w:szCs w:val="20"/>
                                <w:vertAlign w:val="subscript"/>
                              </w:rPr>
                              <w:t>s</w:t>
                            </w:r>
                            <w:r w:rsidRPr="00ED2863">
                              <w:rPr>
                                <w:rFonts w:ascii="Arial" w:eastAsia="HGSMinchoE" w:hAnsi="Arial" w:cs="Arial"/>
                                <w:color w:val="000000" w:themeColor="text1"/>
                                <w:sz w:val="20"/>
                                <w:szCs w:val="20"/>
                              </w:rPr>
                              <w:t>)</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3724C4" id="_x0000_t202" coordsize="21600,21600" o:spt="202" path="m,l,21600r21600,l21600,xe">
                <v:stroke joinstyle="miter"/>
                <v:path gradientshapeok="t" o:connecttype="rect"/>
              </v:shapetype>
              <v:shape id="Text Box 17" o:spid="_x0000_s1026" type="#_x0000_t202" style="position:absolute;margin-left:309.35pt;margin-top:56.15pt;width:26.35pt;height:15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" fillcolor="white [3201]" stroked="f" strokeweight=".5pt">
                <v:textbox style="layout-flow:vertical;mso-layout-flow-alt:bottom-to-top">
                  <w:txbxContent>
                    <w:p w14:paraId="4DDDF42D" w14:textId="23A52A86" w:rsidR="00D70311" w:rsidRPr="00ED2863" w:rsidRDefault="00D70311">
                      <w:pPr>
                        <w:rPr>
                          <w:rFonts w:ascii="Arial" w:hAnsi="Arial" w:cs="Arial"/>
                          <w:sz w:val="20"/>
                          <w:szCs w:val="20"/>
                        </w:rPr>
                      </w:pPr>
                      <w:r w:rsidRPr="00ED2863">
                        <w:rPr>
                          <w:rFonts w:ascii="Arial" w:hAnsi="Arial" w:cs="Arial"/>
                          <w:sz w:val="20"/>
                          <w:szCs w:val="20"/>
                        </w:rPr>
                        <w:t>Frequency of observed log(</w:t>
                      </w:r>
                      <w:r w:rsidRPr="00ED2863">
                        <w:rPr>
                          <w:rFonts w:ascii="Arial" w:eastAsia="HGSMinchoE" w:hAnsi="Arial" w:cs="Arial"/>
                          <w:color w:val="000000" w:themeColor="text1"/>
                          <w:sz w:val="20"/>
                          <w:szCs w:val="20"/>
                        </w:rPr>
                        <w:t>λ</w:t>
                      </w:r>
                      <w:r w:rsidRPr="00ED2863">
                        <w:rPr>
                          <w:rFonts w:ascii="Arial" w:eastAsia="HGSMinchoE" w:hAnsi="Arial" w:cs="Arial"/>
                          <w:color w:val="000000" w:themeColor="text1"/>
                          <w:sz w:val="20"/>
                          <w:szCs w:val="20"/>
                          <w:vertAlign w:val="subscript"/>
                        </w:rPr>
                        <w:t>s</w:t>
                      </w:r>
                      <w:r w:rsidRPr="00ED2863">
                        <w:rPr>
                          <w:rFonts w:ascii="Arial" w:eastAsia="HGSMinchoE" w:hAnsi="Arial" w:cs="Arial"/>
                          <w:color w:val="000000" w:themeColor="text1"/>
                          <w:sz w:val="20"/>
                          <w:szCs w:val="20"/>
                        </w:rPr>
                        <w:t>)</w:t>
                      </w:r>
                    </w:p>
                  </w:txbxContent>
                </v:textbox>
              </v:shape>
            </w:pict>
          </mc:Fallback>
        </mc:AlternateContent>
      </w:r>
      <w:r w:rsidR="00942A54">
        <w:rPr>
          <w:rFonts w:eastAsia="HGSMinchoE"/>
          <w:noProof/>
          <w:color w:val="000000" w:themeColor="text1"/>
        </w:rPr>
        <w:drawing>
          <wp:inline distT="0" distB="0" distL="0" distR="0" wp14:anchorId="3B4E05B8" wp14:editId="3CD7E71A">
            <wp:extent cx="5943600" cy="3769995"/>
            <wp:effectExtent l="0" t="0" r="0" b="1905"/>
            <wp:docPr id="16" name="Picture 16"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 hist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769995"/>
                    </a:xfrm>
                    <a:prstGeom prst="rect">
                      <a:avLst/>
                    </a:prstGeom>
                  </pic:spPr>
                </pic:pic>
              </a:graphicData>
            </a:graphic>
          </wp:inline>
        </w:drawing>
      </w:r>
    </w:p>
    <w:p w14:paraId="5F211BE0" w14:textId="5AE661AA" w:rsidR="00542D1E" w:rsidRPr="00A77764" w:rsidRDefault="00A46E51" w:rsidP="00942A54">
      <w:pPr>
        <w:pStyle w:val="NormalWeb"/>
        <w:rPr>
          <w:rFonts w:eastAsia="HGSMinchoE"/>
          <w:color w:val="000000" w:themeColor="text1"/>
        </w:rPr>
      </w:pPr>
      <w:commentRangeStart w:id="57"/>
      <w:r>
        <w:rPr>
          <w:rFonts w:eastAsia="HGSMinchoE"/>
          <w:b/>
          <w:bCs/>
          <w:color w:val="000000" w:themeColor="text1"/>
        </w:rPr>
        <w:t>Figure 7</w:t>
      </w:r>
      <w:commentRangeEnd w:id="57"/>
      <w:r w:rsidR="00635047">
        <w:rPr>
          <w:rStyle w:val="CommentReference"/>
          <w:rFonts w:asciiTheme="minorHAnsi" w:eastAsiaTheme="minorHAnsi" w:hAnsiTheme="minorHAnsi" w:cstheme="minorBidi"/>
        </w:rPr>
        <w:commentReference w:id="57"/>
      </w:r>
      <w:r w:rsidR="00542D1E">
        <w:rPr>
          <w:rFonts w:eastAsia="HGSMinchoE"/>
          <w:b/>
          <w:bCs/>
          <w:color w:val="000000" w:themeColor="text1"/>
        </w:rPr>
        <w:t xml:space="preserve">: </w:t>
      </w:r>
      <w:r w:rsidR="00542D1E" w:rsidRPr="00542D1E">
        <w:rPr>
          <w:rFonts w:eastAsia="HGSMinchoE"/>
          <w:color w:val="000000" w:themeColor="text1"/>
        </w:rPr>
        <w:t xml:space="preserve">Simulated </w:t>
      </w:r>
      <w:r w:rsidR="00542D1E">
        <w:rPr>
          <w:rFonts w:eastAsia="HGSMinchoE"/>
          <w:color w:val="000000" w:themeColor="text1"/>
        </w:rPr>
        <w:t>growth rates and sizes of each population under two climate scenarios. (</w:t>
      </w:r>
      <w:r w:rsidR="00542D1E">
        <w:rPr>
          <w:rFonts w:eastAsia="HGSMinchoE"/>
          <w:b/>
          <w:bCs/>
          <w:color w:val="000000" w:themeColor="text1"/>
        </w:rPr>
        <w:t>A</w:t>
      </w:r>
      <w:r w:rsidR="00542D1E">
        <w:rPr>
          <w:rFonts w:eastAsia="HGSMinchoE"/>
          <w:color w:val="000000" w:themeColor="text1"/>
        </w:rPr>
        <w:t>) Simulated log(</w:t>
      </w:r>
      <w:r w:rsidR="00542D1E" w:rsidRPr="00A018BD">
        <w:rPr>
          <w:rFonts w:eastAsia="HGSMinchoE"/>
          <w:color w:val="000000" w:themeColor="text1"/>
        </w:rPr>
        <w:t>λ</w:t>
      </w:r>
      <w:r w:rsidR="00542D1E">
        <w:rPr>
          <w:rFonts w:eastAsia="HGSMinchoE"/>
          <w:color w:val="000000" w:themeColor="text1"/>
        </w:rPr>
        <w:t xml:space="preserve">) </w:t>
      </w:r>
      <w:r w:rsidR="00C87D5C">
        <w:rPr>
          <w:rFonts w:eastAsia="HGSMinchoE"/>
          <w:color w:val="000000" w:themeColor="text1"/>
        </w:rPr>
        <w:t xml:space="preserve">of the Soapstone prairie population </w:t>
      </w:r>
      <w:r w:rsidR="00542D1E">
        <w:rPr>
          <w:rFonts w:eastAsia="HGSMinchoE"/>
          <w:color w:val="000000" w:themeColor="text1"/>
        </w:rPr>
        <w:t>stabilizes</w:t>
      </w:r>
      <w:r w:rsidR="00C87D5C">
        <w:rPr>
          <w:rFonts w:eastAsia="HGSMinchoE"/>
          <w:color w:val="000000" w:themeColor="text1"/>
        </w:rPr>
        <w:t xml:space="preserve"> just</w:t>
      </w:r>
      <w:r w:rsidR="00542D1E">
        <w:rPr>
          <w:rFonts w:eastAsia="HGSMinchoE"/>
          <w:color w:val="000000" w:themeColor="text1"/>
        </w:rPr>
        <w:t xml:space="preserve"> above zero in both climate scenarios</w:t>
      </w:r>
      <w:r w:rsidR="00C87D5C">
        <w:rPr>
          <w:rFonts w:eastAsia="HGSMinchoE"/>
          <w:color w:val="000000" w:themeColor="text1"/>
        </w:rPr>
        <w:t xml:space="preserve"> after ~30 years.</w:t>
      </w:r>
      <w:r w:rsidR="009D2434">
        <w:rPr>
          <w:rFonts w:eastAsia="HGSMinchoE"/>
          <w:color w:val="000000" w:themeColor="text1"/>
        </w:rPr>
        <w:t xml:space="preserve"> </w:t>
      </w:r>
      <w:r w:rsidR="00C87D5C">
        <w:rPr>
          <w:rFonts w:eastAsia="HGSMinchoE"/>
          <w:color w:val="000000" w:themeColor="text1"/>
        </w:rPr>
        <w:t>Simulated log(</w:t>
      </w:r>
      <w:r w:rsidR="00C87D5C" w:rsidRPr="00A018BD">
        <w:rPr>
          <w:rFonts w:eastAsia="HGSMinchoE"/>
          <w:color w:val="000000" w:themeColor="text1"/>
        </w:rPr>
        <w:t>λ</w:t>
      </w:r>
      <w:r w:rsidR="00C87D5C">
        <w:rPr>
          <w:rFonts w:eastAsia="HGSMinchoE"/>
          <w:color w:val="000000" w:themeColor="text1"/>
        </w:rPr>
        <w:t xml:space="preserve">) of the FEWAFB population stabilizes just below zero after ~40 years. </w:t>
      </w:r>
      <w:r w:rsidR="002111D8">
        <w:rPr>
          <w:rFonts w:eastAsia="HGSMinchoE"/>
          <w:color w:val="000000" w:themeColor="text1"/>
        </w:rPr>
        <w:t>Solid, dark-colored lines show the mean log(</w:t>
      </w:r>
      <w:r w:rsidR="002111D8" w:rsidRPr="00A018BD">
        <w:rPr>
          <w:rFonts w:eastAsia="HGSMinchoE"/>
          <w:color w:val="000000" w:themeColor="text1"/>
        </w:rPr>
        <w:t>λ</w:t>
      </w:r>
      <w:r w:rsidR="002111D8">
        <w:rPr>
          <w:rFonts w:eastAsia="HGSMinchoE"/>
          <w:color w:val="000000" w:themeColor="text1"/>
        </w:rPr>
        <w:t>) at each simulated transition, while faint lines show log(</w:t>
      </w:r>
      <w:r w:rsidR="002111D8" w:rsidRPr="00A018BD">
        <w:rPr>
          <w:rFonts w:eastAsia="HGSMinchoE"/>
          <w:color w:val="000000" w:themeColor="text1"/>
        </w:rPr>
        <w:t>λ</w:t>
      </w:r>
      <w:r w:rsidR="002111D8">
        <w:rPr>
          <w:rFonts w:eastAsia="HGSMinchoE"/>
          <w:color w:val="000000" w:themeColor="text1"/>
        </w:rPr>
        <w:t xml:space="preserve">) values for each iteration of the simulation. </w:t>
      </w:r>
      <w:r w:rsidR="00A77764">
        <w:rPr>
          <w:rFonts w:eastAsia="HGSMinchoE"/>
          <w:color w:val="000000" w:themeColor="text1"/>
        </w:rPr>
        <w:t>Horizontal dashed lines indicate log(</w:t>
      </w:r>
      <w:r w:rsidR="00A77764" w:rsidRPr="00A018BD">
        <w:rPr>
          <w:rFonts w:eastAsia="HGSMinchoE"/>
          <w:color w:val="000000" w:themeColor="text1"/>
        </w:rPr>
        <w:t>λ</w:t>
      </w:r>
      <w:r w:rsidR="00A77764">
        <w:rPr>
          <w:rFonts w:eastAsia="HGSMinchoE"/>
          <w:color w:val="000000" w:themeColor="text1"/>
          <w:vertAlign w:val="subscript"/>
        </w:rPr>
        <w:t>s</w:t>
      </w:r>
      <w:r w:rsidR="00A77764">
        <w:rPr>
          <w:rFonts w:eastAsia="HGSMinchoE"/>
          <w:color w:val="000000" w:themeColor="text1"/>
        </w:rPr>
        <w:t>) = 0. (</w:t>
      </w:r>
      <w:r w:rsidR="00C87D5C">
        <w:rPr>
          <w:rFonts w:eastAsia="HGSMinchoE"/>
          <w:b/>
          <w:bCs/>
          <w:color w:val="000000" w:themeColor="text1"/>
        </w:rPr>
        <w:t>B</w:t>
      </w:r>
      <w:r w:rsidR="00C87D5C">
        <w:rPr>
          <w:rFonts w:eastAsia="HGSMinchoE"/>
          <w:color w:val="000000" w:themeColor="text1"/>
        </w:rPr>
        <w:t>) Simulated size of the Soapstone prairie population grows until reaching an equilibrium size, which is smaller in the hotter and drier climate scenario. Simulated size of the FEWAFB population grows initially, but is still in decline at the end of the simulation period. (</w:t>
      </w:r>
      <w:r w:rsidR="00C87D5C">
        <w:rPr>
          <w:rFonts w:eastAsia="HGSMinchoE"/>
          <w:b/>
          <w:bCs/>
          <w:color w:val="000000" w:themeColor="text1"/>
        </w:rPr>
        <w:t>C</w:t>
      </w:r>
      <w:r w:rsidR="00C87D5C">
        <w:rPr>
          <w:rFonts w:eastAsia="HGSMinchoE"/>
          <w:color w:val="000000" w:themeColor="text1"/>
        </w:rPr>
        <w:t xml:space="preserve">) </w:t>
      </w:r>
      <w:r w:rsidR="00A77764">
        <w:rPr>
          <w:rFonts w:eastAsia="HGSMinchoE"/>
          <w:color w:val="000000" w:themeColor="text1"/>
        </w:rPr>
        <w:t>Climate scenario does not have a pronounced effect on the</w:t>
      </w:r>
      <w:r w:rsidR="00C87D5C">
        <w:rPr>
          <w:rFonts w:eastAsia="HGSMinchoE"/>
          <w:color w:val="000000" w:themeColor="text1"/>
        </w:rPr>
        <w:t xml:space="preserve"> distribution of </w:t>
      </w:r>
      <w:r w:rsidR="00AD222F">
        <w:rPr>
          <w:rFonts w:eastAsia="HGSMinchoE"/>
          <w:color w:val="000000" w:themeColor="text1"/>
        </w:rPr>
        <w:t xml:space="preserve">observed </w:t>
      </w:r>
      <w:r w:rsidR="00C87D5C">
        <w:rPr>
          <w:rFonts w:eastAsia="HGSMinchoE"/>
          <w:color w:val="000000" w:themeColor="text1"/>
        </w:rPr>
        <w:t xml:space="preserve">stochastic </w:t>
      </w:r>
      <w:r w:rsidR="00C87D5C" w:rsidRPr="00A018BD">
        <w:rPr>
          <w:rFonts w:eastAsia="HGSMinchoE"/>
          <w:color w:val="000000" w:themeColor="text1"/>
        </w:rPr>
        <w:t>λ</w:t>
      </w:r>
      <w:r w:rsidR="00C87D5C">
        <w:rPr>
          <w:rFonts w:eastAsia="HGSMinchoE"/>
          <w:color w:val="000000" w:themeColor="text1"/>
        </w:rPr>
        <w:t xml:space="preserve"> (</w:t>
      </w:r>
      <w:r w:rsidR="00B22C60">
        <w:rPr>
          <w:rFonts w:eastAsia="HGSMinchoE"/>
          <w:color w:val="000000" w:themeColor="text1"/>
        </w:rPr>
        <w:t>log(</w:t>
      </w:r>
      <w:r w:rsidR="00C87D5C" w:rsidRPr="00A018BD">
        <w:rPr>
          <w:rFonts w:eastAsia="HGSMinchoE"/>
          <w:color w:val="000000" w:themeColor="text1"/>
        </w:rPr>
        <w:t>λ</w:t>
      </w:r>
      <w:r w:rsidR="00C87D5C">
        <w:rPr>
          <w:rFonts w:eastAsia="HGSMinchoE"/>
          <w:color w:val="000000" w:themeColor="text1"/>
          <w:vertAlign w:val="subscript"/>
        </w:rPr>
        <w:t>s</w:t>
      </w:r>
      <w:r w:rsidR="00A77764">
        <w:rPr>
          <w:rFonts w:eastAsia="HGSMinchoE"/>
          <w:color w:val="000000" w:themeColor="text1"/>
        </w:rPr>
        <w:t>)</w:t>
      </w:r>
      <w:r w:rsidR="00B22C60">
        <w:rPr>
          <w:rFonts w:eastAsia="HGSMinchoE"/>
          <w:color w:val="000000" w:themeColor="text1"/>
        </w:rPr>
        <w:t>)</w:t>
      </w:r>
      <w:r w:rsidR="00A77764">
        <w:rPr>
          <w:rFonts w:eastAsia="HGSMinchoE"/>
          <w:color w:val="000000" w:themeColor="text1"/>
        </w:rPr>
        <w:t xml:space="preserve"> values in simulations of the FEWAFB population. In simulations of the Soapstone prairie population, mean </w:t>
      </w:r>
      <w:r w:rsidR="00B22C60">
        <w:rPr>
          <w:rFonts w:eastAsia="HGSMinchoE"/>
          <w:color w:val="000000" w:themeColor="text1"/>
        </w:rPr>
        <w:t>log(</w:t>
      </w:r>
      <w:r w:rsidR="00A77764" w:rsidRPr="00A018BD">
        <w:rPr>
          <w:rFonts w:eastAsia="HGSMinchoE"/>
          <w:color w:val="000000" w:themeColor="text1"/>
        </w:rPr>
        <w:t>λ</w:t>
      </w:r>
      <w:r w:rsidR="00A77764">
        <w:rPr>
          <w:rFonts w:eastAsia="HGSMinchoE"/>
          <w:color w:val="000000" w:themeColor="text1"/>
          <w:vertAlign w:val="subscript"/>
        </w:rPr>
        <w:t>s</w:t>
      </w:r>
      <w:r w:rsidR="00B22C60" w:rsidRPr="00ED2863">
        <w:rPr>
          <w:rFonts w:eastAsia="HGSMinchoE"/>
          <w:color w:val="000000" w:themeColor="text1"/>
        </w:rPr>
        <w:t>)</w:t>
      </w:r>
      <w:r w:rsidR="00A77764">
        <w:rPr>
          <w:rFonts w:eastAsia="HGSMinchoE"/>
          <w:color w:val="000000" w:themeColor="text1"/>
          <w:vertAlign w:val="subscript"/>
        </w:rPr>
        <w:t xml:space="preserve"> </w:t>
      </w:r>
      <w:r w:rsidR="00A77764">
        <w:rPr>
          <w:rFonts w:eastAsia="HGSMinchoE"/>
          <w:color w:val="000000" w:themeColor="text1"/>
        </w:rPr>
        <w:t xml:space="preserve">is lower under the hotter and drier climate scenario. Vertical dashed lines indicate mean </w:t>
      </w:r>
      <w:r w:rsidR="00B22C60">
        <w:rPr>
          <w:rFonts w:eastAsia="HGSMinchoE"/>
          <w:color w:val="000000" w:themeColor="text1"/>
        </w:rPr>
        <w:t>log(</w:t>
      </w:r>
      <w:r w:rsidR="00A77764" w:rsidRPr="00A018BD">
        <w:rPr>
          <w:rFonts w:eastAsia="HGSMinchoE"/>
          <w:color w:val="000000" w:themeColor="text1"/>
        </w:rPr>
        <w:t>λ</w:t>
      </w:r>
      <w:r w:rsidR="00A77764">
        <w:rPr>
          <w:rFonts w:eastAsia="HGSMinchoE"/>
          <w:color w:val="000000" w:themeColor="text1"/>
          <w:vertAlign w:val="subscript"/>
        </w:rPr>
        <w:t>s</w:t>
      </w:r>
      <w:r w:rsidR="00B22C60" w:rsidRPr="00ED2863">
        <w:rPr>
          <w:rFonts w:eastAsia="HGSMinchoE"/>
          <w:color w:val="000000" w:themeColor="text1"/>
        </w:rPr>
        <w:t>)</w:t>
      </w:r>
      <w:r w:rsidR="00A77764" w:rsidRPr="00ED2863">
        <w:rPr>
          <w:rFonts w:eastAsia="HGSMinchoE"/>
          <w:color w:val="000000" w:themeColor="text1"/>
        </w:rPr>
        <w:t xml:space="preserve"> </w:t>
      </w:r>
      <w:r w:rsidR="00A77764" w:rsidRPr="00A77764">
        <w:rPr>
          <w:rFonts w:eastAsia="HGSMinchoE"/>
          <w:color w:val="000000" w:themeColor="text1"/>
        </w:rPr>
        <w:t>under each climate scenario</w:t>
      </w:r>
      <w:r w:rsidR="00A77764">
        <w:rPr>
          <w:rFonts w:eastAsia="HGSMinchoE"/>
          <w:color w:val="000000" w:themeColor="text1"/>
        </w:rPr>
        <w:t xml:space="preserve">. </w:t>
      </w:r>
    </w:p>
    <w:p w14:paraId="16D91553" w14:textId="4982216E" w:rsidR="008774F8" w:rsidRPr="008774F8" w:rsidRDefault="008774F8" w:rsidP="008B23A0">
      <w:pPr>
        <w:pStyle w:val="NormalWeb"/>
        <w:rPr>
          <w:rFonts w:eastAsia="HGSMinchoE"/>
          <w:color w:val="000000" w:themeColor="text1"/>
        </w:rPr>
      </w:pPr>
      <w:r>
        <w:rPr>
          <w:rFonts w:eastAsia="HGSMinchoE"/>
          <w:b/>
          <w:bCs/>
          <w:color w:val="000000" w:themeColor="text1"/>
        </w:rPr>
        <w:lastRenderedPageBreak/>
        <w:t>Table 6</w:t>
      </w:r>
      <w:r>
        <w:rPr>
          <w:rFonts w:eastAsia="HGSMinchoE"/>
          <w:color w:val="000000" w:themeColor="text1"/>
        </w:rPr>
        <w:t>: Coefficients from vital rate models that were used to create projection IPMs</w:t>
      </w:r>
    </w:p>
    <w:tbl>
      <w:tblPr>
        <w:tblStyle w:val="TableGrid"/>
        <w:tblW w:w="9445" w:type="dxa"/>
        <w:tblInd w:w="85" w:type="dxa"/>
        <w:tblLayout w:type="fixed"/>
        <w:tblLook w:val="04A0" w:firstRow="1" w:lastRow="0" w:firstColumn="1" w:lastColumn="0" w:noHBand="0" w:noVBand="1"/>
      </w:tblPr>
      <w:tblGrid>
        <w:gridCol w:w="360"/>
        <w:gridCol w:w="1350"/>
        <w:gridCol w:w="1080"/>
        <w:gridCol w:w="1080"/>
        <w:gridCol w:w="1170"/>
        <w:gridCol w:w="1170"/>
        <w:gridCol w:w="1170"/>
        <w:gridCol w:w="900"/>
        <w:gridCol w:w="1165"/>
      </w:tblGrid>
      <w:tr w:rsidR="00BC107D" w:rsidRPr="00BC107D" w14:paraId="61FE219B" w14:textId="77777777" w:rsidTr="006E1864">
        <w:tc>
          <w:tcPr>
            <w:tcW w:w="3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66DDA751" w14:textId="77777777" w:rsidR="00BC107D" w:rsidRPr="00BC107D" w:rsidRDefault="00BC107D" w:rsidP="008B23A0">
            <w:pPr>
              <w:pStyle w:val="NormalWeb"/>
              <w:rPr>
                <w:rFonts w:eastAsia="HGSMinchoE"/>
                <w:color w:val="000000" w:themeColor="text1"/>
                <w:sz w:val="22"/>
                <w:szCs w:val="22"/>
              </w:rPr>
            </w:pPr>
          </w:p>
        </w:tc>
        <w:tc>
          <w:tcPr>
            <w:tcW w:w="1350" w:type="dxa"/>
            <w:tcBorders>
              <w:top w:val="single" w:sz="8" w:space="0" w:color="FFFFFF" w:themeColor="background1"/>
              <w:left w:val="single" w:sz="8" w:space="0" w:color="FFFFFF" w:themeColor="background1"/>
              <w:bottom w:val="single" w:sz="18" w:space="0" w:color="000000" w:themeColor="text1"/>
              <w:right w:val="single" w:sz="18" w:space="0" w:color="000000" w:themeColor="text1"/>
            </w:tcBorders>
          </w:tcPr>
          <w:p w14:paraId="6068C676" w14:textId="77777777" w:rsidR="00BC107D" w:rsidRPr="00BC107D" w:rsidRDefault="00BC107D" w:rsidP="008B23A0">
            <w:pPr>
              <w:pStyle w:val="NormalWeb"/>
              <w:rPr>
                <w:rFonts w:eastAsia="HGSMinchoE"/>
                <w:color w:val="000000" w:themeColor="text1"/>
                <w:sz w:val="22"/>
                <w:szCs w:val="22"/>
              </w:rPr>
            </w:pPr>
          </w:p>
        </w:tc>
        <w:tc>
          <w:tcPr>
            <w:tcW w:w="6570" w:type="dxa"/>
            <w:gridSpan w:val="6"/>
            <w:tcBorders>
              <w:top w:val="single" w:sz="18" w:space="0" w:color="000000" w:themeColor="text1"/>
              <w:left w:val="single" w:sz="18" w:space="0" w:color="000000" w:themeColor="text1"/>
              <w:bottom w:val="single" w:sz="12" w:space="0" w:color="000000" w:themeColor="text1"/>
              <w:right w:val="single" w:sz="12" w:space="0" w:color="000000" w:themeColor="text1"/>
            </w:tcBorders>
            <w:shd w:val="clear" w:color="auto" w:fill="F2F2F2" w:themeFill="background1" w:themeFillShade="F2"/>
            <w:vAlign w:val="center"/>
          </w:tcPr>
          <w:p w14:paraId="7BC13534" w14:textId="4EF5F02E" w:rsidR="00BC107D" w:rsidRPr="00BC107D" w:rsidRDefault="00244D7C" w:rsidP="008B23A0">
            <w:pPr>
              <w:pStyle w:val="NormalWeb"/>
              <w:jc w:val="center"/>
              <w:rPr>
                <w:rFonts w:eastAsia="HGSMinchoE"/>
                <w:color w:val="000000" w:themeColor="text1"/>
                <w:sz w:val="22"/>
                <w:szCs w:val="22"/>
              </w:rPr>
            </w:pPr>
            <w:r>
              <w:rPr>
                <w:rFonts w:eastAsia="HGSMinchoE"/>
                <w:color w:val="000000" w:themeColor="text1"/>
                <w:sz w:val="22"/>
                <w:szCs w:val="22"/>
              </w:rPr>
              <w:t>C</w:t>
            </w:r>
            <w:r w:rsidR="00BC107D">
              <w:rPr>
                <w:rFonts w:eastAsia="HGSMinchoE"/>
                <w:color w:val="000000" w:themeColor="text1"/>
                <w:sz w:val="22"/>
                <w:szCs w:val="22"/>
              </w:rPr>
              <w:t xml:space="preserve">oefficient </w:t>
            </w:r>
            <w:r>
              <w:rPr>
                <w:rFonts w:eastAsia="HGSMinchoE"/>
                <w:color w:val="000000" w:themeColor="text1"/>
                <w:sz w:val="22"/>
                <w:szCs w:val="22"/>
              </w:rPr>
              <w:t xml:space="preserve">                                                                                               </w:t>
            </w:r>
            <w:r w:rsidR="00BC107D">
              <w:rPr>
                <w:rFonts w:eastAsia="HGSMinchoE"/>
                <w:color w:val="000000" w:themeColor="text1"/>
                <w:sz w:val="22"/>
                <w:szCs w:val="22"/>
              </w:rPr>
              <w:t>(</w:t>
            </w:r>
            <w:r w:rsidR="00BC107D">
              <w:rPr>
                <w:rFonts w:eastAsia="HGSMinchoE"/>
                <w:i/>
                <w:iCs/>
                <w:color w:val="000000" w:themeColor="text1"/>
                <w:sz w:val="22"/>
                <w:szCs w:val="22"/>
              </w:rPr>
              <w:t>P</w:t>
            </w:r>
            <w:r w:rsidR="00BC107D">
              <w:rPr>
                <w:rFonts w:eastAsia="HGSMinchoE"/>
                <w:color w:val="000000" w:themeColor="text1"/>
                <w:sz w:val="22"/>
                <w:szCs w:val="22"/>
              </w:rPr>
              <w:t>-value)</w:t>
            </w:r>
          </w:p>
        </w:tc>
        <w:tc>
          <w:tcPr>
            <w:tcW w:w="1165" w:type="dxa"/>
            <w:tcBorders>
              <w:top w:val="single" w:sz="18" w:space="0" w:color="000000" w:themeColor="text1"/>
              <w:left w:val="single" w:sz="12" w:space="0" w:color="000000" w:themeColor="text1"/>
              <w:bottom w:val="single" w:sz="12" w:space="0" w:color="000000" w:themeColor="text1"/>
              <w:right w:val="single" w:sz="18" w:space="0" w:color="000000" w:themeColor="text1"/>
            </w:tcBorders>
            <w:shd w:val="clear" w:color="auto" w:fill="F2F2F2" w:themeFill="background1" w:themeFillShade="F2"/>
            <w:vAlign w:val="center"/>
          </w:tcPr>
          <w:p w14:paraId="3E230EDE" w14:textId="0949076E" w:rsidR="00BC107D" w:rsidRPr="00BC107D" w:rsidRDefault="00BC107D" w:rsidP="008B23A0">
            <w:pPr>
              <w:pStyle w:val="NormalWeb"/>
              <w:jc w:val="center"/>
              <w:rPr>
                <w:rFonts w:eastAsia="HGSMinchoE"/>
                <w:color w:val="000000" w:themeColor="text1"/>
                <w:sz w:val="22"/>
                <w:szCs w:val="22"/>
              </w:rPr>
            </w:pPr>
            <w:r>
              <w:rPr>
                <w:rFonts w:eastAsia="HGSMinchoE"/>
                <w:color w:val="000000" w:themeColor="text1"/>
                <w:sz w:val="22"/>
                <w:szCs w:val="22"/>
              </w:rPr>
              <w:t>Variance</w:t>
            </w:r>
            <w:r w:rsidR="00E77B45">
              <w:rPr>
                <w:rFonts w:eastAsia="HGSMinchoE"/>
                <w:color w:val="000000" w:themeColor="text1"/>
                <w:sz w:val="22"/>
                <w:szCs w:val="22"/>
              </w:rPr>
              <w:t xml:space="preserve"> (std.</w:t>
            </w:r>
            <w:r w:rsidR="006E1864">
              <w:rPr>
                <w:rFonts w:eastAsia="HGSMinchoE"/>
                <w:color w:val="000000" w:themeColor="text1"/>
                <w:sz w:val="22"/>
                <w:szCs w:val="22"/>
              </w:rPr>
              <w:t xml:space="preserve"> </w:t>
            </w:r>
            <w:r w:rsidR="00E77B45">
              <w:rPr>
                <w:rFonts w:eastAsia="HGSMinchoE"/>
                <w:color w:val="000000" w:themeColor="text1"/>
                <w:sz w:val="22"/>
                <w:szCs w:val="22"/>
              </w:rPr>
              <w:t>dev.)</w:t>
            </w:r>
          </w:p>
        </w:tc>
      </w:tr>
      <w:tr w:rsidR="00604EC2" w:rsidRPr="00BC107D" w14:paraId="41D45F19" w14:textId="7053CF85" w:rsidTr="006E1864">
        <w:tc>
          <w:tcPr>
            <w:tcW w:w="360" w:type="dxa"/>
            <w:tcBorders>
              <w:top w:val="single" w:sz="8" w:space="0" w:color="FFFFFF" w:themeColor="background1"/>
              <w:left w:val="single" w:sz="8" w:space="0" w:color="FFFFFF" w:themeColor="background1"/>
              <w:bottom w:val="single" w:sz="18" w:space="0" w:color="000000" w:themeColor="text1"/>
              <w:right w:val="single" w:sz="18" w:space="0" w:color="000000" w:themeColor="text1"/>
            </w:tcBorders>
          </w:tcPr>
          <w:p w14:paraId="6B4EB3FF" w14:textId="7D7A6F3C" w:rsidR="00BC107D" w:rsidRPr="00BC107D" w:rsidRDefault="00BC107D" w:rsidP="008B23A0">
            <w:pPr>
              <w:pStyle w:val="NormalWeb"/>
              <w:rPr>
                <w:rFonts w:eastAsia="HGSMinchoE"/>
                <w:color w:val="000000" w:themeColor="text1"/>
                <w:sz w:val="22"/>
                <w:szCs w:val="22"/>
              </w:rPr>
            </w:pPr>
          </w:p>
        </w:tc>
        <w:tc>
          <w:tcPr>
            <w:tcW w:w="135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vAlign w:val="center"/>
          </w:tcPr>
          <w:p w14:paraId="455C3C91" w14:textId="04E73B02"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Response Variable</w:t>
            </w:r>
          </w:p>
        </w:tc>
        <w:tc>
          <w:tcPr>
            <w:tcW w:w="1080" w:type="dxa"/>
            <w:tcBorders>
              <w:top w:val="single" w:sz="12" w:space="0" w:color="000000" w:themeColor="text1"/>
              <w:left w:val="single" w:sz="18" w:space="0" w:color="000000" w:themeColor="text1"/>
              <w:bottom w:val="single" w:sz="18" w:space="0" w:color="000000" w:themeColor="text1"/>
            </w:tcBorders>
            <w:vAlign w:val="center"/>
          </w:tcPr>
          <w:p w14:paraId="3484CDFD" w14:textId="70074DC8"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Intercept</w:t>
            </w:r>
          </w:p>
        </w:tc>
        <w:tc>
          <w:tcPr>
            <w:tcW w:w="1080" w:type="dxa"/>
            <w:tcBorders>
              <w:top w:val="single" w:sz="12" w:space="0" w:color="000000" w:themeColor="text1"/>
              <w:bottom w:val="single" w:sz="18" w:space="0" w:color="000000" w:themeColor="text1"/>
            </w:tcBorders>
            <w:vAlign w:val="center"/>
          </w:tcPr>
          <w:p w14:paraId="7E8C551F" w14:textId="1A1F0EBB"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log(size</w:t>
            </w:r>
            <w:r w:rsidRPr="00BC107D">
              <w:rPr>
                <w:rFonts w:eastAsia="HGSMinchoE"/>
                <w:i/>
                <w:iCs/>
                <w:color w:val="000000" w:themeColor="text1"/>
                <w:sz w:val="22"/>
                <w:szCs w:val="22"/>
                <w:vertAlign w:val="subscript"/>
              </w:rPr>
              <w:t>t</w:t>
            </w:r>
            <w:r w:rsidRPr="00BC107D">
              <w:rPr>
                <w:rFonts w:eastAsia="HGSMinchoE"/>
                <w:color w:val="000000" w:themeColor="text1"/>
                <w:sz w:val="22"/>
                <w:szCs w:val="22"/>
              </w:rPr>
              <w:t>)</w:t>
            </w:r>
          </w:p>
        </w:tc>
        <w:tc>
          <w:tcPr>
            <w:tcW w:w="1170" w:type="dxa"/>
            <w:tcBorders>
              <w:bottom w:val="single" w:sz="18" w:space="0" w:color="000000" w:themeColor="text1"/>
            </w:tcBorders>
            <w:vAlign w:val="center"/>
          </w:tcPr>
          <w:p w14:paraId="2ECA047C" w14:textId="576152E3"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log(size</w:t>
            </w:r>
            <w:r w:rsidRPr="00BC107D">
              <w:rPr>
                <w:rFonts w:eastAsia="HGSMinchoE"/>
                <w:i/>
                <w:iCs/>
                <w:color w:val="000000" w:themeColor="text1"/>
                <w:sz w:val="22"/>
                <w:szCs w:val="22"/>
                <w:vertAlign w:val="subscript"/>
              </w:rPr>
              <w:t>t</w:t>
            </w:r>
            <w:r w:rsidRPr="00BC107D">
              <w:rPr>
                <w:rFonts w:eastAsia="HGSMinchoE"/>
                <w:color w:val="000000" w:themeColor="text1"/>
                <w:sz w:val="22"/>
                <w:szCs w:val="22"/>
              </w:rPr>
              <w:t>)</w:t>
            </w:r>
            <w:r w:rsidRPr="00BC107D">
              <w:rPr>
                <w:rFonts w:eastAsia="HGSMinchoE"/>
                <w:color w:val="000000" w:themeColor="text1"/>
                <w:sz w:val="22"/>
                <w:szCs w:val="22"/>
                <w:vertAlign w:val="superscript"/>
              </w:rPr>
              <w:t>2</w:t>
            </w:r>
          </w:p>
        </w:tc>
        <w:tc>
          <w:tcPr>
            <w:tcW w:w="1170" w:type="dxa"/>
            <w:tcBorders>
              <w:bottom w:val="single" w:sz="18" w:space="0" w:color="000000" w:themeColor="text1"/>
            </w:tcBorders>
            <w:vAlign w:val="center"/>
          </w:tcPr>
          <w:p w14:paraId="68AA8D48" w14:textId="6C6BEEEF"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Plot-level plant density</w:t>
            </w:r>
          </w:p>
        </w:tc>
        <w:tc>
          <w:tcPr>
            <w:tcW w:w="1170" w:type="dxa"/>
            <w:tcBorders>
              <w:bottom w:val="single" w:sz="18" w:space="0" w:color="000000" w:themeColor="text1"/>
            </w:tcBorders>
            <w:vAlign w:val="center"/>
          </w:tcPr>
          <w:p w14:paraId="71FAE948" w14:textId="19E415BB"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mean growing season temp</w:t>
            </w:r>
            <w:r w:rsidR="00244D7C">
              <w:rPr>
                <w:rFonts w:eastAsia="HGSMinchoE"/>
                <w:color w:val="000000" w:themeColor="text1"/>
                <w:sz w:val="22"/>
                <w:szCs w:val="22"/>
              </w:rPr>
              <w:t>.</w:t>
            </w:r>
          </w:p>
        </w:tc>
        <w:tc>
          <w:tcPr>
            <w:tcW w:w="900" w:type="dxa"/>
            <w:tcBorders>
              <w:bottom w:val="single" w:sz="18" w:space="0" w:color="000000" w:themeColor="text1"/>
              <w:right w:val="single" w:sz="12" w:space="0" w:color="000000" w:themeColor="text1"/>
            </w:tcBorders>
            <w:vAlign w:val="center"/>
          </w:tcPr>
          <w:p w14:paraId="62EEA0A6" w14:textId="4B12BFD5"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total water-year precip</w:t>
            </w:r>
            <w:r w:rsidR="00244D7C">
              <w:rPr>
                <w:rFonts w:eastAsia="HGSMinchoE"/>
                <w:color w:val="000000" w:themeColor="text1"/>
                <w:sz w:val="22"/>
                <w:szCs w:val="22"/>
              </w:rPr>
              <w:t>.</w:t>
            </w:r>
          </w:p>
        </w:tc>
        <w:tc>
          <w:tcPr>
            <w:tcW w:w="1165" w:type="dxa"/>
            <w:tcBorders>
              <w:top w:val="single" w:sz="12" w:space="0" w:color="000000" w:themeColor="text1"/>
              <w:left w:val="single" w:sz="12" w:space="0" w:color="000000" w:themeColor="text1"/>
              <w:bottom w:val="single" w:sz="18" w:space="0" w:color="000000" w:themeColor="text1"/>
              <w:right w:val="single" w:sz="18" w:space="0" w:color="000000" w:themeColor="text1"/>
            </w:tcBorders>
            <w:vAlign w:val="center"/>
          </w:tcPr>
          <w:p w14:paraId="5A4D0ABD" w14:textId="71E33AAF"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subpop. random-intercept</w:t>
            </w:r>
          </w:p>
        </w:tc>
      </w:tr>
      <w:tr w:rsidR="006E1864" w:rsidRPr="00BC107D" w14:paraId="1B0E4C9A" w14:textId="58A1E461" w:rsidTr="006E1864">
        <w:tc>
          <w:tcPr>
            <w:tcW w:w="360" w:type="dxa"/>
            <w:vMerge w:val="restart"/>
            <w:tcBorders>
              <w:top w:val="single" w:sz="18" w:space="0" w:color="000000" w:themeColor="text1"/>
              <w:left w:val="single" w:sz="18" w:space="0" w:color="000000" w:themeColor="text1"/>
              <w:right w:val="single" w:sz="18" w:space="0" w:color="000000" w:themeColor="text1"/>
            </w:tcBorders>
            <w:textDirection w:val="btLr"/>
          </w:tcPr>
          <w:p w14:paraId="0B512A50" w14:textId="66EB67E8" w:rsidR="00604EC2" w:rsidRPr="00BC107D" w:rsidRDefault="00604EC2" w:rsidP="00244D7C">
            <w:pPr>
              <w:pStyle w:val="NormalWeb"/>
              <w:ind w:left="113" w:right="113"/>
              <w:jc w:val="center"/>
              <w:rPr>
                <w:rFonts w:eastAsia="HGSMinchoE"/>
                <w:color w:val="000000" w:themeColor="text1"/>
                <w:sz w:val="22"/>
                <w:szCs w:val="22"/>
              </w:rPr>
            </w:pPr>
            <w:r>
              <w:rPr>
                <w:rFonts w:eastAsia="HGSMinchoE"/>
                <w:color w:val="000000" w:themeColor="text1"/>
                <w:sz w:val="22"/>
                <w:szCs w:val="22"/>
              </w:rPr>
              <w:t>Soapstone Prairie</w:t>
            </w:r>
          </w:p>
        </w:tc>
        <w:tc>
          <w:tcPr>
            <w:tcW w:w="1350" w:type="dxa"/>
            <w:tcBorders>
              <w:top w:val="single" w:sz="18" w:space="0" w:color="000000" w:themeColor="text1"/>
              <w:left w:val="single" w:sz="18" w:space="0" w:color="000000" w:themeColor="text1"/>
              <w:right w:val="single" w:sz="18" w:space="0" w:color="000000" w:themeColor="text1"/>
            </w:tcBorders>
            <w:shd w:val="clear" w:color="auto" w:fill="F2F2F2" w:themeFill="background1" w:themeFillShade="F2"/>
          </w:tcPr>
          <w:p w14:paraId="43D0E593" w14:textId="23C709E6" w:rsidR="00604EC2" w:rsidRPr="00BC107D" w:rsidRDefault="00604EC2" w:rsidP="002C0825">
            <w:pPr>
              <w:pStyle w:val="NormalWeb"/>
              <w:rPr>
                <w:rFonts w:eastAsia="HGSMinchoE"/>
                <w:color w:val="000000" w:themeColor="text1"/>
                <w:sz w:val="22"/>
                <w:szCs w:val="22"/>
              </w:rPr>
            </w:pPr>
            <w:r w:rsidRPr="00BC107D">
              <w:rPr>
                <w:rFonts w:eastAsia="HGSMinchoE"/>
                <w:color w:val="000000" w:themeColor="text1"/>
                <w:sz w:val="22"/>
                <w:szCs w:val="22"/>
              </w:rPr>
              <w:t>P(survival)</w:t>
            </w:r>
          </w:p>
        </w:tc>
        <w:tc>
          <w:tcPr>
            <w:tcW w:w="1080" w:type="dxa"/>
            <w:tcBorders>
              <w:top w:val="single" w:sz="18" w:space="0" w:color="000000" w:themeColor="text1"/>
              <w:left w:val="single" w:sz="18" w:space="0" w:color="000000" w:themeColor="text1"/>
            </w:tcBorders>
            <w:shd w:val="clear" w:color="auto" w:fill="F2F2F2" w:themeFill="background1" w:themeFillShade="F2"/>
          </w:tcPr>
          <w:p w14:paraId="3C590F65" w14:textId="503A28FA"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-0.21 </w:t>
            </w:r>
            <w:r w:rsidRPr="00604EC2">
              <w:rPr>
                <w:rFonts w:eastAsia="HGSMinchoE"/>
                <w:color w:val="000000" w:themeColor="text1"/>
                <w:sz w:val="20"/>
                <w:szCs w:val="20"/>
              </w:rPr>
              <w:t>(0.48)</w:t>
            </w:r>
          </w:p>
        </w:tc>
        <w:tc>
          <w:tcPr>
            <w:tcW w:w="1080" w:type="dxa"/>
            <w:tcBorders>
              <w:top w:val="single" w:sz="18" w:space="0" w:color="000000" w:themeColor="text1"/>
            </w:tcBorders>
            <w:shd w:val="clear" w:color="auto" w:fill="F2F2F2" w:themeFill="background1" w:themeFillShade="F2"/>
          </w:tcPr>
          <w:p w14:paraId="4004202E" w14:textId="378D43DF"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0.73      </w:t>
            </w:r>
            <w:r w:rsidRPr="00604EC2">
              <w:rPr>
                <w:rFonts w:eastAsia="HGSMinchoE"/>
                <w:color w:val="000000" w:themeColor="text1"/>
                <w:sz w:val="20"/>
                <w:szCs w:val="20"/>
              </w:rPr>
              <w:t>(&lt; 0.01)</w:t>
            </w:r>
          </w:p>
        </w:tc>
        <w:tc>
          <w:tcPr>
            <w:tcW w:w="1170" w:type="dxa"/>
            <w:tcBorders>
              <w:top w:val="single" w:sz="18" w:space="0" w:color="000000" w:themeColor="text1"/>
            </w:tcBorders>
            <w:shd w:val="clear" w:color="auto" w:fill="F2F2F2" w:themeFill="background1" w:themeFillShade="F2"/>
            <w:vAlign w:val="center"/>
          </w:tcPr>
          <w:p w14:paraId="7BCFC388" w14:textId="09FB4A5A"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70" w:type="dxa"/>
            <w:tcBorders>
              <w:top w:val="single" w:sz="18" w:space="0" w:color="000000" w:themeColor="text1"/>
            </w:tcBorders>
            <w:shd w:val="clear" w:color="auto" w:fill="F2F2F2" w:themeFill="background1" w:themeFillShade="F2"/>
          </w:tcPr>
          <w:p w14:paraId="79534E23" w14:textId="33984859"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0.002     </w:t>
            </w:r>
            <w:r>
              <w:rPr>
                <w:rFonts w:eastAsia="HGSMinchoE"/>
                <w:color w:val="000000" w:themeColor="text1"/>
                <w:sz w:val="22"/>
                <w:szCs w:val="22"/>
              </w:rPr>
              <w:t xml:space="preserve">  </w:t>
            </w:r>
            <w:r w:rsidRPr="00604EC2">
              <w:rPr>
                <w:rFonts w:eastAsia="HGSMinchoE"/>
                <w:color w:val="000000" w:themeColor="text1"/>
                <w:sz w:val="22"/>
                <w:szCs w:val="22"/>
              </w:rPr>
              <w:t xml:space="preserve">  </w:t>
            </w:r>
            <w:r w:rsidRPr="00604EC2">
              <w:rPr>
                <w:rFonts w:eastAsia="HGSMinchoE"/>
                <w:color w:val="000000" w:themeColor="text1"/>
                <w:sz w:val="20"/>
                <w:szCs w:val="20"/>
              </w:rPr>
              <w:t>(&lt; 0.01)</w:t>
            </w:r>
          </w:p>
        </w:tc>
        <w:tc>
          <w:tcPr>
            <w:tcW w:w="1170" w:type="dxa"/>
            <w:tcBorders>
              <w:top w:val="single" w:sz="18" w:space="0" w:color="000000" w:themeColor="text1"/>
            </w:tcBorders>
            <w:shd w:val="clear" w:color="auto" w:fill="F2F2F2" w:themeFill="background1" w:themeFillShade="F2"/>
          </w:tcPr>
          <w:p w14:paraId="0BE99538" w14:textId="4649692D"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0.82     </w:t>
            </w:r>
            <w:r>
              <w:rPr>
                <w:rFonts w:eastAsia="HGSMinchoE"/>
                <w:color w:val="000000" w:themeColor="text1"/>
                <w:sz w:val="22"/>
                <w:szCs w:val="22"/>
              </w:rPr>
              <w:t xml:space="preserve">   </w:t>
            </w:r>
            <w:r w:rsidRPr="00604EC2">
              <w:rPr>
                <w:rFonts w:eastAsia="HGSMinchoE"/>
                <w:color w:val="000000" w:themeColor="text1"/>
                <w:sz w:val="22"/>
                <w:szCs w:val="22"/>
              </w:rPr>
              <w:t xml:space="preserve"> </w:t>
            </w:r>
            <w:r w:rsidRPr="00604EC2">
              <w:rPr>
                <w:rFonts w:eastAsia="HGSMinchoE"/>
                <w:color w:val="000000" w:themeColor="text1"/>
                <w:sz w:val="20"/>
                <w:szCs w:val="20"/>
              </w:rPr>
              <w:t>(&lt; 0.01)</w:t>
            </w:r>
          </w:p>
        </w:tc>
        <w:tc>
          <w:tcPr>
            <w:tcW w:w="900" w:type="dxa"/>
            <w:tcBorders>
              <w:top w:val="single" w:sz="18" w:space="0" w:color="000000" w:themeColor="text1"/>
              <w:right w:val="single" w:sz="12" w:space="0" w:color="000000" w:themeColor="text1"/>
            </w:tcBorders>
            <w:shd w:val="clear" w:color="auto" w:fill="F2F2F2" w:themeFill="background1" w:themeFillShade="F2"/>
          </w:tcPr>
          <w:p w14:paraId="4AD30FA1" w14:textId="767BE302"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65" w:type="dxa"/>
            <w:tcBorders>
              <w:top w:val="single" w:sz="18" w:space="0" w:color="000000" w:themeColor="text1"/>
              <w:left w:val="single" w:sz="12" w:space="0" w:color="000000" w:themeColor="text1"/>
              <w:right w:val="single" w:sz="18" w:space="0" w:color="000000" w:themeColor="text1"/>
            </w:tcBorders>
            <w:shd w:val="clear" w:color="auto" w:fill="F2F2F2" w:themeFill="background1" w:themeFillShade="F2"/>
          </w:tcPr>
          <w:p w14:paraId="55C33068" w14:textId="2928EE65"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0.24</w:t>
            </w:r>
            <w:r w:rsidR="006E1864">
              <w:rPr>
                <w:rFonts w:eastAsia="HGSMinchoE"/>
                <w:color w:val="000000" w:themeColor="text1"/>
                <w:sz w:val="22"/>
                <w:szCs w:val="22"/>
              </w:rPr>
              <w:t xml:space="preserve"> </w:t>
            </w:r>
            <w:r w:rsidRPr="00604EC2">
              <w:rPr>
                <w:rFonts w:eastAsia="HGSMinchoE"/>
                <w:color w:val="000000" w:themeColor="text1"/>
                <w:sz w:val="22"/>
                <w:szCs w:val="22"/>
              </w:rPr>
              <w:t xml:space="preserve"> </w:t>
            </w:r>
            <w:r w:rsidRPr="00604EC2">
              <w:rPr>
                <w:rFonts w:eastAsia="HGSMinchoE"/>
                <w:color w:val="000000" w:themeColor="text1"/>
                <w:sz w:val="20"/>
                <w:szCs w:val="20"/>
              </w:rPr>
              <w:t>(0.49)</w:t>
            </w:r>
          </w:p>
        </w:tc>
      </w:tr>
      <w:tr w:rsidR="00604EC2" w:rsidRPr="00BC107D" w14:paraId="28E15DAF" w14:textId="3C24F773" w:rsidTr="006E1864">
        <w:tc>
          <w:tcPr>
            <w:tcW w:w="360" w:type="dxa"/>
            <w:vMerge/>
            <w:tcBorders>
              <w:left w:val="single" w:sz="18" w:space="0" w:color="000000" w:themeColor="text1"/>
              <w:right w:val="single" w:sz="18" w:space="0" w:color="000000" w:themeColor="text1"/>
            </w:tcBorders>
          </w:tcPr>
          <w:p w14:paraId="0E9D7FD2" w14:textId="77777777" w:rsidR="00604EC2" w:rsidRPr="00BC107D" w:rsidRDefault="00604EC2" w:rsidP="00244D7C">
            <w:pPr>
              <w:pStyle w:val="NormalWeb"/>
              <w:jc w:val="center"/>
              <w:rPr>
                <w:rFonts w:eastAsia="HGSMinchoE"/>
                <w:color w:val="000000" w:themeColor="text1"/>
                <w:sz w:val="22"/>
                <w:szCs w:val="22"/>
              </w:rPr>
            </w:pPr>
          </w:p>
        </w:tc>
        <w:tc>
          <w:tcPr>
            <w:tcW w:w="1350" w:type="dxa"/>
            <w:tcBorders>
              <w:left w:val="single" w:sz="18" w:space="0" w:color="000000" w:themeColor="text1"/>
              <w:right w:val="single" w:sz="18" w:space="0" w:color="000000" w:themeColor="text1"/>
            </w:tcBorders>
          </w:tcPr>
          <w:p w14:paraId="4B3D66E4" w14:textId="2D5BBE25" w:rsidR="00604EC2" w:rsidRPr="00BC107D" w:rsidRDefault="00604EC2" w:rsidP="002C0825">
            <w:pPr>
              <w:pStyle w:val="NormalWeb"/>
              <w:rPr>
                <w:rFonts w:eastAsia="HGSMinchoE"/>
                <w:color w:val="000000" w:themeColor="text1"/>
                <w:sz w:val="22"/>
                <w:szCs w:val="22"/>
              </w:rPr>
            </w:pPr>
            <w:r w:rsidRPr="00BC107D">
              <w:rPr>
                <w:rFonts w:eastAsia="HGSMinchoE"/>
                <w:color w:val="000000" w:themeColor="text1"/>
                <w:sz w:val="22"/>
                <w:szCs w:val="22"/>
              </w:rPr>
              <w:t>log(size</w:t>
            </w:r>
            <w:r w:rsidRPr="00BC107D">
              <w:rPr>
                <w:rFonts w:eastAsia="HGSMinchoE"/>
                <w:i/>
                <w:iCs/>
                <w:color w:val="000000" w:themeColor="text1"/>
                <w:sz w:val="22"/>
                <w:szCs w:val="22"/>
                <w:vertAlign w:val="subscript"/>
              </w:rPr>
              <w:t>t</w:t>
            </w:r>
            <w:r w:rsidRPr="00BC107D">
              <w:rPr>
                <w:rFonts w:eastAsia="HGSMinchoE"/>
                <w:color w:val="000000" w:themeColor="text1"/>
                <w:sz w:val="22"/>
                <w:szCs w:val="22"/>
                <w:vertAlign w:val="subscript"/>
              </w:rPr>
              <w:t>+1</w:t>
            </w:r>
            <w:r w:rsidRPr="00BC107D">
              <w:rPr>
                <w:rFonts w:eastAsia="HGSMinchoE"/>
                <w:color w:val="000000" w:themeColor="text1"/>
                <w:sz w:val="22"/>
                <w:szCs w:val="22"/>
              </w:rPr>
              <w:t>)</w:t>
            </w:r>
          </w:p>
        </w:tc>
        <w:tc>
          <w:tcPr>
            <w:tcW w:w="1080" w:type="dxa"/>
            <w:tcBorders>
              <w:left w:val="single" w:sz="18" w:space="0" w:color="000000" w:themeColor="text1"/>
            </w:tcBorders>
          </w:tcPr>
          <w:p w14:paraId="6BE4E668" w14:textId="1AE67A97"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1.56 </w:t>
            </w:r>
            <w:r w:rsidRPr="00604EC2">
              <w:rPr>
                <w:rFonts w:eastAsia="HGSMinchoE"/>
                <w:color w:val="000000" w:themeColor="text1"/>
                <w:sz w:val="20"/>
                <w:szCs w:val="20"/>
              </w:rPr>
              <w:t>(0.001)</w:t>
            </w:r>
          </w:p>
        </w:tc>
        <w:tc>
          <w:tcPr>
            <w:tcW w:w="1080" w:type="dxa"/>
          </w:tcPr>
          <w:p w14:paraId="0DA11D3C" w14:textId="3BFC6852"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0.17      </w:t>
            </w:r>
            <w:r w:rsidRPr="00604EC2">
              <w:rPr>
                <w:rFonts w:eastAsia="HGSMinchoE"/>
                <w:color w:val="000000" w:themeColor="text1"/>
                <w:sz w:val="20"/>
                <w:szCs w:val="20"/>
              </w:rPr>
              <w:t>(&lt; 0.01)</w:t>
            </w:r>
          </w:p>
        </w:tc>
        <w:tc>
          <w:tcPr>
            <w:tcW w:w="1170" w:type="dxa"/>
            <w:vAlign w:val="center"/>
          </w:tcPr>
          <w:p w14:paraId="015703B3" w14:textId="08602296"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70" w:type="dxa"/>
          </w:tcPr>
          <w:p w14:paraId="78EB498E" w14:textId="262E71FB"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-3.76x10</w:t>
            </w:r>
            <w:r w:rsidRPr="00604EC2">
              <w:rPr>
                <w:rFonts w:eastAsia="HGSMinchoE"/>
                <w:color w:val="000000" w:themeColor="text1"/>
                <w:sz w:val="22"/>
                <w:szCs w:val="22"/>
                <w:vertAlign w:val="superscript"/>
              </w:rPr>
              <w:t>-5</w:t>
            </w:r>
            <w:r w:rsidRPr="00604EC2">
              <w:rPr>
                <w:rFonts w:eastAsia="HGSMinchoE"/>
                <w:color w:val="000000" w:themeColor="text1"/>
                <w:sz w:val="22"/>
                <w:szCs w:val="22"/>
              </w:rPr>
              <w:t xml:space="preserve"> </w:t>
            </w:r>
            <w:r w:rsidRPr="00604EC2">
              <w:rPr>
                <w:rFonts w:eastAsia="HGSMinchoE"/>
                <w:color w:val="000000" w:themeColor="text1"/>
                <w:sz w:val="20"/>
                <w:szCs w:val="20"/>
              </w:rPr>
              <w:t>(0.39)</w:t>
            </w:r>
          </w:p>
        </w:tc>
        <w:tc>
          <w:tcPr>
            <w:tcW w:w="1170" w:type="dxa"/>
          </w:tcPr>
          <w:p w14:paraId="7571C6B7" w14:textId="74A728AB"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0.21      </w:t>
            </w:r>
            <w:r>
              <w:rPr>
                <w:rFonts w:eastAsia="HGSMinchoE"/>
                <w:color w:val="000000" w:themeColor="text1"/>
                <w:sz w:val="22"/>
                <w:szCs w:val="22"/>
              </w:rPr>
              <w:t xml:space="preserve">  </w:t>
            </w:r>
            <w:r w:rsidRPr="00604EC2">
              <w:rPr>
                <w:rFonts w:eastAsia="HGSMinchoE"/>
                <w:color w:val="000000" w:themeColor="text1"/>
                <w:sz w:val="22"/>
                <w:szCs w:val="22"/>
              </w:rPr>
              <w:t xml:space="preserve"> </w:t>
            </w:r>
            <w:r w:rsidRPr="00604EC2">
              <w:rPr>
                <w:rFonts w:eastAsia="HGSMinchoE"/>
                <w:color w:val="000000" w:themeColor="text1"/>
                <w:sz w:val="20"/>
                <w:szCs w:val="20"/>
              </w:rPr>
              <w:t>(&lt; 0.01)</w:t>
            </w:r>
          </w:p>
        </w:tc>
        <w:tc>
          <w:tcPr>
            <w:tcW w:w="900" w:type="dxa"/>
            <w:tcBorders>
              <w:right w:val="single" w:sz="12" w:space="0" w:color="000000" w:themeColor="text1"/>
            </w:tcBorders>
          </w:tcPr>
          <w:p w14:paraId="39DAE541" w14:textId="6242EDCA"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65" w:type="dxa"/>
            <w:tcBorders>
              <w:left w:val="single" w:sz="12" w:space="0" w:color="000000" w:themeColor="text1"/>
              <w:right w:val="single" w:sz="18" w:space="0" w:color="000000" w:themeColor="text1"/>
            </w:tcBorders>
          </w:tcPr>
          <w:p w14:paraId="7135BF4E" w14:textId="3217706C"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0.01</w:t>
            </w:r>
            <w:r w:rsidR="006E1864">
              <w:rPr>
                <w:rFonts w:eastAsia="HGSMinchoE"/>
                <w:color w:val="000000" w:themeColor="text1"/>
                <w:sz w:val="22"/>
                <w:szCs w:val="22"/>
              </w:rPr>
              <w:t xml:space="preserve"> </w:t>
            </w:r>
            <w:r w:rsidRPr="00604EC2">
              <w:rPr>
                <w:rFonts w:eastAsia="HGSMinchoE"/>
                <w:color w:val="000000" w:themeColor="text1"/>
                <w:sz w:val="22"/>
                <w:szCs w:val="22"/>
              </w:rPr>
              <w:t xml:space="preserve"> </w:t>
            </w:r>
            <w:r w:rsidRPr="00604EC2">
              <w:rPr>
                <w:rFonts w:eastAsia="HGSMinchoE"/>
                <w:color w:val="000000" w:themeColor="text1"/>
                <w:sz w:val="20"/>
                <w:szCs w:val="20"/>
              </w:rPr>
              <w:t>(0.10)</w:t>
            </w:r>
          </w:p>
        </w:tc>
      </w:tr>
      <w:tr w:rsidR="006E1864" w:rsidRPr="00BC107D" w14:paraId="58125C6B" w14:textId="35F90CF2" w:rsidTr="006E1864">
        <w:tc>
          <w:tcPr>
            <w:tcW w:w="360" w:type="dxa"/>
            <w:vMerge/>
            <w:tcBorders>
              <w:left w:val="single" w:sz="18" w:space="0" w:color="000000" w:themeColor="text1"/>
              <w:right w:val="single" w:sz="18" w:space="0" w:color="000000" w:themeColor="text1"/>
            </w:tcBorders>
          </w:tcPr>
          <w:p w14:paraId="68D3B825" w14:textId="77777777" w:rsidR="00604EC2" w:rsidRPr="00BC107D" w:rsidRDefault="00604EC2" w:rsidP="00244D7C">
            <w:pPr>
              <w:pStyle w:val="NormalWeb"/>
              <w:jc w:val="center"/>
              <w:rPr>
                <w:rFonts w:eastAsia="HGSMinchoE"/>
                <w:color w:val="000000" w:themeColor="text1"/>
                <w:sz w:val="22"/>
                <w:szCs w:val="22"/>
              </w:rPr>
            </w:pPr>
          </w:p>
        </w:tc>
        <w:tc>
          <w:tcPr>
            <w:tcW w:w="1350" w:type="dxa"/>
            <w:tcBorders>
              <w:left w:val="single" w:sz="18" w:space="0" w:color="000000" w:themeColor="text1"/>
              <w:right w:val="single" w:sz="18" w:space="0" w:color="000000" w:themeColor="text1"/>
            </w:tcBorders>
            <w:shd w:val="clear" w:color="auto" w:fill="F2F2F2" w:themeFill="background1" w:themeFillShade="F2"/>
          </w:tcPr>
          <w:p w14:paraId="1D4C5EC7" w14:textId="1544A9F2" w:rsidR="00604EC2" w:rsidRPr="00BC107D" w:rsidRDefault="00604EC2" w:rsidP="002C0825">
            <w:pPr>
              <w:pStyle w:val="NormalWeb"/>
              <w:rPr>
                <w:rFonts w:eastAsia="HGSMinchoE"/>
                <w:color w:val="000000" w:themeColor="text1"/>
                <w:sz w:val="22"/>
                <w:szCs w:val="22"/>
              </w:rPr>
            </w:pPr>
            <w:r w:rsidRPr="00BC107D">
              <w:rPr>
                <w:rFonts w:eastAsia="HGSMinchoE"/>
                <w:color w:val="000000" w:themeColor="text1"/>
                <w:sz w:val="22"/>
                <w:szCs w:val="22"/>
              </w:rPr>
              <w:t>P(flowering)</w:t>
            </w:r>
          </w:p>
        </w:tc>
        <w:tc>
          <w:tcPr>
            <w:tcW w:w="1080" w:type="dxa"/>
            <w:tcBorders>
              <w:left w:val="single" w:sz="18" w:space="0" w:color="000000" w:themeColor="text1"/>
            </w:tcBorders>
            <w:shd w:val="clear" w:color="auto" w:fill="F2F2F2" w:themeFill="background1" w:themeFillShade="F2"/>
          </w:tcPr>
          <w:p w14:paraId="005356A5" w14:textId="115D7D68"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-30.77 </w:t>
            </w:r>
            <w:r>
              <w:rPr>
                <w:rFonts w:eastAsia="HGSMinchoE"/>
                <w:color w:val="000000" w:themeColor="text1"/>
                <w:sz w:val="22"/>
                <w:szCs w:val="22"/>
              </w:rPr>
              <w:t xml:space="preserve"> </w:t>
            </w:r>
            <w:r w:rsidRPr="00604EC2">
              <w:rPr>
                <w:rFonts w:eastAsia="HGSMinchoE"/>
                <w:color w:val="000000" w:themeColor="text1"/>
                <w:sz w:val="22"/>
                <w:szCs w:val="22"/>
              </w:rPr>
              <w:t xml:space="preserve"> </w:t>
            </w:r>
            <w:r w:rsidRPr="00604EC2">
              <w:rPr>
                <w:rFonts w:eastAsia="HGSMinchoE"/>
                <w:color w:val="000000" w:themeColor="text1"/>
                <w:sz w:val="20"/>
                <w:szCs w:val="20"/>
              </w:rPr>
              <w:t>(&lt; 0.01)</w:t>
            </w:r>
          </w:p>
        </w:tc>
        <w:tc>
          <w:tcPr>
            <w:tcW w:w="1080" w:type="dxa"/>
            <w:shd w:val="clear" w:color="auto" w:fill="F2F2F2" w:themeFill="background1" w:themeFillShade="F2"/>
          </w:tcPr>
          <w:p w14:paraId="15DCAB06" w14:textId="23638BA6"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23.13     </w:t>
            </w:r>
            <w:r w:rsidRPr="00604EC2">
              <w:rPr>
                <w:rFonts w:eastAsia="HGSMinchoE"/>
                <w:color w:val="000000" w:themeColor="text1"/>
                <w:sz w:val="20"/>
                <w:szCs w:val="20"/>
              </w:rPr>
              <w:t>(&lt; 0.01)</w:t>
            </w:r>
          </w:p>
        </w:tc>
        <w:tc>
          <w:tcPr>
            <w:tcW w:w="1170" w:type="dxa"/>
            <w:shd w:val="clear" w:color="auto" w:fill="F2F2F2" w:themeFill="background1" w:themeFillShade="F2"/>
          </w:tcPr>
          <w:p w14:paraId="5B86CAF4" w14:textId="7D621C90"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-4.34      </w:t>
            </w:r>
            <w:r w:rsidRPr="00604EC2">
              <w:rPr>
                <w:rFonts w:eastAsia="HGSMinchoE"/>
                <w:color w:val="000000" w:themeColor="text1"/>
                <w:sz w:val="20"/>
                <w:szCs w:val="20"/>
              </w:rPr>
              <w:t>(&lt; 0.01)</w:t>
            </w:r>
          </w:p>
        </w:tc>
        <w:tc>
          <w:tcPr>
            <w:tcW w:w="1170" w:type="dxa"/>
            <w:shd w:val="clear" w:color="auto" w:fill="F2F2F2" w:themeFill="background1" w:themeFillShade="F2"/>
          </w:tcPr>
          <w:p w14:paraId="4D99B788" w14:textId="50487DAA"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0.0014 </w:t>
            </w:r>
            <w:r w:rsidRPr="00604EC2">
              <w:rPr>
                <w:rFonts w:eastAsia="HGSMinchoE"/>
                <w:color w:val="000000" w:themeColor="text1"/>
                <w:sz w:val="20"/>
                <w:szCs w:val="20"/>
              </w:rPr>
              <w:t>(0.007)</w:t>
            </w:r>
          </w:p>
        </w:tc>
        <w:tc>
          <w:tcPr>
            <w:tcW w:w="1170" w:type="dxa"/>
            <w:shd w:val="clear" w:color="auto" w:fill="F2F2F2" w:themeFill="background1" w:themeFillShade="F2"/>
          </w:tcPr>
          <w:p w14:paraId="1D22B8A5" w14:textId="6899B34F"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0.50          </w:t>
            </w:r>
            <w:r w:rsidRPr="00604EC2">
              <w:rPr>
                <w:rFonts w:eastAsia="HGSMinchoE"/>
                <w:color w:val="000000" w:themeColor="text1"/>
                <w:sz w:val="20"/>
                <w:szCs w:val="20"/>
              </w:rPr>
              <w:t>(&lt; 0.01)</w:t>
            </w:r>
          </w:p>
        </w:tc>
        <w:tc>
          <w:tcPr>
            <w:tcW w:w="900" w:type="dxa"/>
            <w:tcBorders>
              <w:right w:val="single" w:sz="12" w:space="0" w:color="000000" w:themeColor="text1"/>
            </w:tcBorders>
            <w:shd w:val="clear" w:color="auto" w:fill="F2F2F2" w:themeFill="background1" w:themeFillShade="F2"/>
          </w:tcPr>
          <w:p w14:paraId="2E6FAA0A" w14:textId="3AB183EB"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-0.14      </w:t>
            </w:r>
            <w:r w:rsidRPr="00604EC2">
              <w:rPr>
                <w:rFonts w:eastAsia="HGSMinchoE"/>
                <w:color w:val="000000" w:themeColor="text1"/>
                <w:sz w:val="20"/>
                <w:szCs w:val="20"/>
              </w:rPr>
              <w:t>(0.47)</w:t>
            </w:r>
          </w:p>
        </w:tc>
        <w:tc>
          <w:tcPr>
            <w:tcW w:w="1165" w:type="dxa"/>
            <w:tcBorders>
              <w:left w:val="single" w:sz="12" w:space="0" w:color="000000" w:themeColor="text1"/>
              <w:right w:val="single" w:sz="18" w:space="0" w:color="000000" w:themeColor="text1"/>
            </w:tcBorders>
            <w:shd w:val="clear" w:color="auto" w:fill="F2F2F2" w:themeFill="background1" w:themeFillShade="F2"/>
          </w:tcPr>
          <w:p w14:paraId="2E727243" w14:textId="73EF57C1"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0.24 </w:t>
            </w:r>
            <w:r w:rsidR="006E1864">
              <w:rPr>
                <w:rFonts w:eastAsia="HGSMinchoE"/>
                <w:color w:val="000000" w:themeColor="text1"/>
                <w:sz w:val="22"/>
                <w:szCs w:val="22"/>
              </w:rPr>
              <w:t xml:space="preserve"> </w:t>
            </w:r>
            <w:r w:rsidRPr="00604EC2">
              <w:rPr>
                <w:rFonts w:eastAsia="HGSMinchoE"/>
                <w:color w:val="000000" w:themeColor="text1"/>
                <w:sz w:val="20"/>
                <w:szCs w:val="20"/>
              </w:rPr>
              <w:t>(0.49)</w:t>
            </w:r>
          </w:p>
        </w:tc>
      </w:tr>
      <w:tr w:rsidR="00604EC2" w:rsidRPr="00BC107D" w14:paraId="0C7C2F1E" w14:textId="77963FB7" w:rsidTr="006E1864">
        <w:tc>
          <w:tcPr>
            <w:tcW w:w="360" w:type="dxa"/>
            <w:vMerge/>
            <w:tcBorders>
              <w:left w:val="single" w:sz="18" w:space="0" w:color="000000" w:themeColor="text1"/>
              <w:right w:val="single" w:sz="18" w:space="0" w:color="000000" w:themeColor="text1"/>
            </w:tcBorders>
          </w:tcPr>
          <w:p w14:paraId="537063D7" w14:textId="77777777" w:rsidR="00604EC2" w:rsidRPr="00BC107D" w:rsidRDefault="00604EC2" w:rsidP="00244D7C">
            <w:pPr>
              <w:pStyle w:val="NormalWeb"/>
              <w:jc w:val="center"/>
              <w:rPr>
                <w:rFonts w:eastAsia="HGSMinchoE"/>
                <w:color w:val="000000" w:themeColor="text1"/>
                <w:sz w:val="22"/>
                <w:szCs w:val="22"/>
              </w:rPr>
            </w:pPr>
          </w:p>
        </w:tc>
        <w:tc>
          <w:tcPr>
            <w:tcW w:w="1350" w:type="dxa"/>
            <w:tcBorders>
              <w:left w:val="single" w:sz="18" w:space="0" w:color="000000" w:themeColor="text1"/>
              <w:right w:val="single" w:sz="18" w:space="0" w:color="000000" w:themeColor="text1"/>
            </w:tcBorders>
          </w:tcPr>
          <w:p w14:paraId="19B30952" w14:textId="3B130912" w:rsidR="00604EC2" w:rsidRPr="00BC107D" w:rsidRDefault="00604EC2" w:rsidP="002C0825">
            <w:pPr>
              <w:pStyle w:val="NormalWeb"/>
              <w:rPr>
                <w:rFonts w:eastAsia="HGSMinchoE"/>
                <w:color w:val="000000" w:themeColor="text1"/>
                <w:sz w:val="22"/>
                <w:szCs w:val="22"/>
              </w:rPr>
            </w:pPr>
            <w:r w:rsidRPr="00BC107D">
              <w:rPr>
                <w:rFonts w:eastAsia="HGSMinchoE"/>
                <w:color w:val="000000" w:themeColor="text1"/>
                <w:sz w:val="22"/>
                <w:szCs w:val="22"/>
              </w:rPr>
              <w:t>Num. seeds</w:t>
            </w:r>
          </w:p>
        </w:tc>
        <w:tc>
          <w:tcPr>
            <w:tcW w:w="1080" w:type="dxa"/>
            <w:tcBorders>
              <w:left w:val="single" w:sz="18" w:space="0" w:color="000000" w:themeColor="text1"/>
            </w:tcBorders>
          </w:tcPr>
          <w:p w14:paraId="76742931" w14:textId="63E9F8F8"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3.89      </w:t>
            </w:r>
            <w:r w:rsidRPr="00604EC2">
              <w:rPr>
                <w:rFonts w:eastAsia="HGSMinchoE"/>
                <w:color w:val="000000" w:themeColor="text1"/>
                <w:sz w:val="20"/>
                <w:szCs w:val="20"/>
              </w:rPr>
              <w:t>(&lt; 0.01)</w:t>
            </w:r>
          </w:p>
        </w:tc>
        <w:tc>
          <w:tcPr>
            <w:tcW w:w="1080" w:type="dxa"/>
          </w:tcPr>
          <w:p w14:paraId="04795CF1" w14:textId="31113DF2"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0.39  </w:t>
            </w:r>
            <w:r w:rsidRPr="00604EC2">
              <w:rPr>
                <w:rFonts w:eastAsia="HGSMinchoE"/>
                <w:color w:val="000000" w:themeColor="text1"/>
                <w:sz w:val="20"/>
                <w:szCs w:val="20"/>
              </w:rPr>
              <w:t>(0.07)</w:t>
            </w:r>
          </w:p>
        </w:tc>
        <w:tc>
          <w:tcPr>
            <w:tcW w:w="1170" w:type="dxa"/>
            <w:vAlign w:val="center"/>
          </w:tcPr>
          <w:p w14:paraId="681FD150" w14:textId="386AB31D"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70" w:type="dxa"/>
          </w:tcPr>
          <w:p w14:paraId="3EEF4E56" w14:textId="4F3CD768"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0.0006</w:t>
            </w:r>
            <w:r w:rsidRPr="00604EC2">
              <w:rPr>
                <w:rFonts w:eastAsia="HGSMinchoE"/>
                <w:color w:val="000000" w:themeColor="text1"/>
                <w:sz w:val="20"/>
                <w:szCs w:val="20"/>
              </w:rPr>
              <w:t xml:space="preserve"> (0.0002)</w:t>
            </w:r>
          </w:p>
        </w:tc>
        <w:tc>
          <w:tcPr>
            <w:tcW w:w="1170" w:type="dxa"/>
          </w:tcPr>
          <w:p w14:paraId="7D9D0956" w14:textId="0D9D4296" w:rsidR="00604EC2" w:rsidRPr="00604EC2" w:rsidRDefault="00604EC2" w:rsidP="00440552">
            <w:pPr>
              <w:pStyle w:val="NormalWeb"/>
              <w:jc w:val="center"/>
              <w:rPr>
                <w:rFonts w:eastAsia="HGSMinchoE"/>
                <w:color w:val="000000" w:themeColor="text1"/>
                <w:sz w:val="22"/>
                <w:szCs w:val="22"/>
              </w:rPr>
            </w:pPr>
            <w:r>
              <w:rPr>
                <w:rFonts w:eastAsia="HGSMinchoE"/>
                <w:color w:val="000000" w:themeColor="text1"/>
                <w:sz w:val="22"/>
                <w:szCs w:val="22"/>
              </w:rPr>
              <w:t xml:space="preserve">0.38         </w:t>
            </w:r>
            <w:r w:rsidRPr="00604EC2">
              <w:rPr>
                <w:rFonts w:eastAsia="HGSMinchoE"/>
                <w:color w:val="000000" w:themeColor="text1"/>
                <w:sz w:val="20"/>
                <w:szCs w:val="20"/>
              </w:rPr>
              <w:t>(&lt; 0.01)</w:t>
            </w:r>
          </w:p>
        </w:tc>
        <w:tc>
          <w:tcPr>
            <w:tcW w:w="900" w:type="dxa"/>
            <w:tcBorders>
              <w:right w:val="single" w:sz="12" w:space="0" w:color="000000" w:themeColor="text1"/>
            </w:tcBorders>
          </w:tcPr>
          <w:p w14:paraId="4B9A4F90" w14:textId="6136FD56" w:rsidR="00604EC2" w:rsidRPr="00604EC2" w:rsidRDefault="00604EC2" w:rsidP="00440552">
            <w:pPr>
              <w:pStyle w:val="NormalWeb"/>
              <w:jc w:val="center"/>
              <w:rPr>
                <w:rFonts w:eastAsia="HGSMinchoE"/>
                <w:color w:val="000000" w:themeColor="text1"/>
                <w:sz w:val="22"/>
                <w:szCs w:val="22"/>
              </w:rPr>
            </w:pPr>
            <w:r>
              <w:rPr>
                <w:rFonts w:eastAsia="HGSMinchoE"/>
                <w:color w:val="000000" w:themeColor="text1"/>
                <w:sz w:val="22"/>
                <w:szCs w:val="22"/>
              </w:rPr>
              <w:t xml:space="preserve">0.83     </w:t>
            </w:r>
            <w:r w:rsidRPr="00604EC2">
              <w:rPr>
                <w:rFonts w:eastAsia="HGSMinchoE"/>
                <w:color w:val="000000" w:themeColor="text1"/>
                <w:sz w:val="20"/>
                <w:szCs w:val="20"/>
              </w:rPr>
              <w:t>(&lt; 0.01)</w:t>
            </w:r>
          </w:p>
        </w:tc>
        <w:tc>
          <w:tcPr>
            <w:tcW w:w="1165" w:type="dxa"/>
            <w:tcBorders>
              <w:left w:val="single" w:sz="12" w:space="0" w:color="000000" w:themeColor="text1"/>
              <w:right w:val="single" w:sz="18" w:space="0" w:color="000000" w:themeColor="text1"/>
            </w:tcBorders>
          </w:tcPr>
          <w:p w14:paraId="5A174557" w14:textId="42ED13BB"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r>
      <w:tr w:rsidR="006E1864" w:rsidRPr="00BC107D" w14:paraId="6A40691F" w14:textId="49CC102B" w:rsidTr="006E1864">
        <w:tc>
          <w:tcPr>
            <w:tcW w:w="360" w:type="dxa"/>
            <w:vMerge/>
            <w:tcBorders>
              <w:left w:val="single" w:sz="18" w:space="0" w:color="000000" w:themeColor="text1"/>
              <w:bottom w:val="single" w:sz="18" w:space="0" w:color="000000" w:themeColor="text1"/>
              <w:right w:val="single" w:sz="18" w:space="0" w:color="000000" w:themeColor="text1"/>
            </w:tcBorders>
          </w:tcPr>
          <w:p w14:paraId="13284394" w14:textId="77777777" w:rsidR="00604EC2" w:rsidRPr="00BC107D" w:rsidRDefault="00604EC2" w:rsidP="00244D7C">
            <w:pPr>
              <w:pStyle w:val="NormalWeb"/>
              <w:jc w:val="center"/>
              <w:rPr>
                <w:rFonts w:eastAsia="HGSMinchoE"/>
                <w:color w:val="000000" w:themeColor="text1"/>
                <w:sz w:val="22"/>
                <w:szCs w:val="22"/>
              </w:rPr>
            </w:pPr>
          </w:p>
        </w:tc>
        <w:tc>
          <w:tcPr>
            <w:tcW w:w="1350" w:type="dxa"/>
            <w:tcBorders>
              <w:left w:val="single" w:sz="18" w:space="0" w:color="000000" w:themeColor="text1"/>
              <w:bottom w:val="single" w:sz="18" w:space="0" w:color="000000" w:themeColor="text1"/>
              <w:right w:val="single" w:sz="18" w:space="0" w:color="000000" w:themeColor="text1"/>
            </w:tcBorders>
            <w:shd w:val="clear" w:color="auto" w:fill="F2F2F2" w:themeFill="background1" w:themeFillShade="F2"/>
          </w:tcPr>
          <w:p w14:paraId="0AB548A7" w14:textId="1F95E6E1" w:rsidR="00604EC2" w:rsidRPr="00BC107D" w:rsidRDefault="00604EC2" w:rsidP="00604EC2">
            <w:pPr>
              <w:pStyle w:val="NormalWeb"/>
              <w:rPr>
                <w:rFonts w:eastAsia="HGSMinchoE"/>
                <w:color w:val="000000" w:themeColor="text1"/>
                <w:sz w:val="22"/>
                <w:szCs w:val="22"/>
              </w:rPr>
            </w:pPr>
            <w:r w:rsidRPr="00BC107D">
              <w:rPr>
                <w:rFonts w:eastAsia="HGSMinchoE"/>
                <w:color w:val="000000" w:themeColor="text1"/>
                <w:sz w:val="22"/>
                <w:szCs w:val="22"/>
              </w:rPr>
              <w:t>recruit size</w:t>
            </w:r>
          </w:p>
        </w:tc>
        <w:tc>
          <w:tcPr>
            <w:tcW w:w="1080" w:type="dxa"/>
            <w:tcBorders>
              <w:left w:val="single" w:sz="18" w:space="0" w:color="000000" w:themeColor="text1"/>
              <w:bottom w:val="single" w:sz="18" w:space="0" w:color="000000" w:themeColor="text1"/>
            </w:tcBorders>
            <w:shd w:val="clear" w:color="auto" w:fill="F2F2F2" w:themeFill="background1" w:themeFillShade="F2"/>
          </w:tcPr>
          <w:p w14:paraId="4D4D7373" w14:textId="7464055B" w:rsidR="00604EC2" w:rsidRPr="00604EC2" w:rsidRDefault="00604EC2" w:rsidP="00604EC2">
            <w:pPr>
              <w:pStyle w:val="NormalWeb"/>
              <w:jc w:val="center"/>
              <w:rPr>
                <w:rFonts w:eastAsia="HGSMinchoE"/>
                <w:color w:val="000000" w:themeColor="text1"/>
                <w:sz w:val="22"/>
                <w:szCs w:val="22"/>
              </w:rPr>
            </w:pPr>
            <w:r>
              <w:rPr>
                <w:rFonts w:eastAsia="HGSMinchoE"/>
                <w:color w:val="000000" w:themeColor="text1"/>
                <w:sz w:val="22"/>
                <w:szCs w:val="22"/>
              </w:rPr>
              <w:t xml:space="preserve">0.23       </w:t>
            </w:r>
            <w:r w:rsidRPr="00604EC2">
              <w:rPr>
                <w:rFonts w:eastAsia="HGSMinchoE"/>
                <w:color w:val="000000" w:themeColor="text1"/>
                <w:sz w:val="20"/>
                <w:szCs w:val="20"/>
              </w:rPr>
              <w:t>(&lt; 0.01)</w:t>
            </w:r>
          </w:p>
        </w:tc>
        <w:tc>
          <w:tcPr>
            <w:tcW w:w="1080" w:type="dxa"/>
            <w:tcBorders>
              <w:bottom w:val="single" w:sz="18" w:space="0" w:color="000000" w:themeColor="text1"/>
            </w:tcBorders>
            <w:shd w:val="clear" w:color="auto" w:fill="F2F2F2" w:themeFill="background1" w:themeFillShade="F2"/>
            <w:vAlign w:val="center"/>
          </w:tcPr>
          <w:p w14:paraId="67B0F7DF" w14:textId="615D247B" w:rsidR="00604EC2" w:rsidRPr="00604EC2" w:rsidRDefault="00604EC2" w:rsidP="00604EC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70" w:type="dxa"/>
            <w:tcBorders>
              <w:bottom w:val="single" w:sz="18" w:space="0" w:color="000000" w:themeColor="text1"/>
            </w:tcBorders>
            <w:shd w:val="clear" w:color="auto" w:fill="F2F2F2" w:themeFill="background1" w:themeFillShade="F2"/>
            <w:vAlign w:val="center"/>
          </w:tcPr>
          <w:p w14:paraId="559C68E6" w14:textId="17B968F8" w:rsidR="00604EC2" w:rsidRPr="00604EC2" w:rsidRDefault="00604EC2" w:rsidP="00604EC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70" w:type="dxa"/>
            <w:tcBorders>
              <w:bottom w:val="single" w:sz="18" w:space="0" w:color="000000" w:themeColor="text1"/>
            </w:tcBorders>
            <w:shd w:val="clear" w:color="auto" w:fill="F2F2F2" w:themeFill="background1" w:themeFillShade="F2"/>
          </w:tcPr>
          <w:p w14:paraId="0B22119D" w14:textId="150CBBAD" w:rsidR="00604EC2" w:rsidRPr="00604EC2" w:rsidRDefault="00604EC2" w:rsidP="00604EC2">
            <w:pPr>
              <w:pStyle w:val="NormalWeb"/>
              <w:jc w:val="center"/>
              <w:rPr>
                <w:rFonts w:eastAsia="HGSMinchoE"/>
                <w:color w:val="000000" w:themeColor="text1"/>
                <w:sz w:val="22"/>
                <w:szCs w:val="22"/>
              </w:rPr>
            </w:pPr>
            <w:r>
              <w:rPr>
                <w:rFonts w:eastAsia="HGSMinchoE"/>
                <w:color w:val="000000" w:themeColor="text1"/>
                <w:sz w:val="22"/>
                <w:szCs w:val="22"/>
              </w:rPr>
              <w:t>-7.57</w:t>
            </w:r>
            <w:r w:rsidRPr="00604EC2">
              <w:rPr>
                <w:rFonts w:eastAsia="HGSMinchoE"/>
                <w:color w:val="000000" w:themeColor="text1"/>
                <w:sz w:val="22"/>
                <w:szCs w:val="22"/>
              </w:rPr>
              <w:t>x10</w:t>
            </w:r>
            <w:r w:rsidRPr="00604EC2">
              <w:rPr>
                <w:rFonts w:eastAsia="HGSMinchoE"/>
                <w:color w:val="000000" w:themeColor="text1"/>
                <w:sz w:val="22"/>
                <w:szCs w:val="22"/>
                <w:vertAlign w:val="superscript"/>
              </w:rPr>
              <w:t>-</w:t>
            </w:r>
            <w:r>
              <w:rPr>
                <w:rFonts w:eastAsia="HGSMinchoE"/>
                <w:color w:val="000000" w:themeColor="text1"/>
                <w:sz w:val="22"/>
                <w:szCs w:val="22"/>
                <w:vertAlign w:val="superscript"/>
              </w:rPr>
              <w:t xml:space="preserve">6 </w:t>
            </w:r>
            <w:r w:rsidRPr="00604EC2">
              <w:rPr>
                <w:rFonts w:eastAsia="HGSMinchoE"/>
                <w:color w:val="000000" w:themeColor="text1"/>
                <w:sz w:val="20"/>
                <w:szCs w:val="20"/>
              </w:rPr>
              <w:t>(0.90)</w:t>
            </w:r>
          </w:p>
        </w:tc>
        <w:tc>
          <w:tcPr>
            <w:tcW w:w="1170" w:type="dxa"/>
            <w:tcBorders>
              <w:bottom w:val="single" w:sz="18" w:space="0" w:color="000000" w:themeColor="text1"/>
            </w:tcBorders>
            <w:shd w:val="clear" w:color="auto" w:fill="F2F2F2" w:themeFill="background1" w:themeFillShade="F2"/>
          </w:tcPr>
          <w:p w14:paraId="350A6138" w14:textId="0AC8C4B0" w:rsidR="00604EC2" w:rsidRPr="00604EC2" w:rsidRDefault="00604EC2" w:rsidP="00604EC2">
            <w:pPr>
              <w:pStyle w:val="NormalWeb"/>
              <w:jc w:val="center"/>
              <w:rPr>
                <w:rFonts w:eastAsia="HGSMinchoE"/>
                <w:color w:val="000000" w:themeColor="text1"/>
                <w:sz w:val="22"/>
                <w:szCs w:val="22"/>
              </w:rPr>
            </w:pPr>
            <w:r>
              <w:rPr>
                <w:rFonts w:eastAsia="HGSMinchoE"/>
                <w:color w:val="000000" w:themeColor="text1"/>
                <w:sz w:val="22"/>
                <w:szCs w:val="22"/>
              </w:rPr>
              <w:t>-4.51</w:t>
            </w:r>
            <w:r w:rsidRPr="00604EC2">
              <w:rPr>
                <w:rFonts w:eastAsia="HGSMinchoE"/>
                <w:color w:val="000000" w:themeColor="text1"/>
                <w:sz w:val="22"/>
                <w:szCs w:val="22"/>
              </w:rPr>
              <w:t>x10</w:t>
            </w:r>
            <w:r w:rsidRPr="00604EC2">
              <w:rPr>
                <w:rFonts w:eastAsia="HGSMinchoE"/>
                <w:color w:val="000000" w:themeColor="text1"/>
                <w:sz w:val="22"/>
                <w:szCs w:val="22"/>
                <w:vertAlign w:val="superscript"/>
              </w:rPr>
              <w:t>-</w:t>
            </w:r>
            <w:r>
              <w:rPr>
                <w:rFonts w:eastAsia="HGSMinchoE"/>
                <w:color w:val="000000" w:themeColor="text1"/>
                <w:sz w:val="22"/>
                <w:szCs w:val="22"/>
                <w:vertAlign w:val="superscript"/>
              </w:rPr>
              <w:t xml:space="preserve">3 </w:t>
            </w:r>
            <w:r w:rsidRPr="00604EC2">
              <w:rPr>
                <w:rFonts w:eastAsia="HGSMinchoE"/>
                <w:color w:val="000000" w:themeColor="text1"/>
                <w:sz w:val="20"/>
                <w:szCs w:val="20"/>
              </w:rPr>
              <w:t>(0.80)</w:t>
            </w:r>
          </w:p>
        </w:tc>
        <w:tc>
          <w:tcPr>
            <w:tcW w:w="900" w:type="dxa"/>
            <w:tcBorders>
              <w:bottom w:val="single" w:sz="18" w:space="0" w:color="000000" w:themeColor="text1"/>
              <w:right w:val="single" w:sz="12" w:space="0" w:color="000000" w:themeColor="text1"/>
            </w:tcBorders>
            <w:shd w:val="clear" w:color="auto" w:fill="F2F2F2" w:themeFill="background1" w:themeFillShade="F2"/>
          </w:tcPr>
          <w:p w14:paraId="4AD6F8B0" w14:textId="43DDC5DE" w:rsidR="00604EC2" w:rsidRPr="00604EC2" w:rsidRDefault="00604EC2" w:rsidP="00604EC2">
            <w:pPr>
              <w:pStyle w:val="NormalWeb"/>
              <w:jc w:val="center"/>
              <w:rPr>
                <w:rFonts w:eastAsia="HGSMinchoE"/>
                <w:color w:val="000000" w:themeColor="text1"/>
                <w:sz w:val="22"/>
                <w:szCs w:val="22"/>
              </w:rPr>
            </w:pPr>
            <w:r>
              <w:rPr>
                <w:rFonts w:eastAsia="HGSMinchoE"/>
                <w:color w:val="000000" w:themeColor="text1"/>
                <w:sz w:val="22"/>
                <w:szCs w:val="22"/>
              </w:rPr>
              <w:t xml:space="preserve">-0.002 </w:t>
            </w:r>
            <w:r w:rsidRPr="00604EC2">
              <w:rPr>
                <w:rFonts w:eastAsia="HGSMinchoE"/>
                <w:color w:val="000000" w:themeColor="text1"/>
                <w:sz w:val="20"/>
                <w:szCs w:val="20"/>
              </w:rPr>
              <w:t>(0.45)</w:t>
            </w:r>
          </w:p>
        </w:tc>
        <w:tc>
          <w:tcPr>
            <w:tcW w:w="1165" w:type="dxa"/>
            <w:tcBorders>
              <w:left w:val="single" w:sz="12" w:space="0" w:color="000000" w:themeColor="text1"/>
              <w:bottom w:val="single" w:sz="18" w:space="0" w:color="000000" w:themeColor="text1"/>
              <w:right w:val="single" w:sz="18" w:space="0" w:color="000000" w:themeColor="text1"/>
            </w:tcBorders>
            <w:shd w:val="clear" w:color="auto" w:fill="F2F2F2" w:themeFill="background1" w:themeFillShade="F2"/>
          </w:tcPr>
          <w:p w14:paraId="34951B3D" w14:textId="2DFCBFE6" w:rsidR="00604EC2" w:rsidRPr="00604EC2" w:rsidRDefault="00604EC2" w:rsidP="00604EC2">
            <w:pPr>
              <w:pStyle w:val="NormalWeb"/>
              <w:jc w:val="center"/>
              <w:rPr>
                <w:rFonts w:eastAsia="HGSMinchoE"/>
                <w:color w:val="000000" w:themeColor="text1"/>
                <w:sz w:val="22"/>
                <w:szCs w:val="22"/>
              </w:rPr>
            </w:pPr>
            <w:r>
              <w:rPr>
                <w:rFonts w:eastAsia="HGSMinchoE"/>
                <w:color w:val="000000" w:themeColor="text1"/>
                <w:sz w:val="22"/>
                <w:szCs w:val="22"/>
              </w:rPr>
              <w:t>-</w:t>
            </w:r>
          </w:p>
        </w:tc>
      </w:tr>
      <w:tr w:rsidR="00604EC2" w:rsidRPr="00BC107D" w14:paraId="05175AB1" w14:textId="5742AFED" w:rsidTr="006E1864">
        <w:tc>
          <w:tcPr>
            <w:tcW w:w="360" w:type="dxa"/>
            <w:vMerge w:val="restart"/>
            <w:tcBorders>
              <w:top w:val="single" w:sz="18" w:space="0" w:color="000000" w:themeColor="text1"/>
              <w:left w:val="single" w:sz="18" w:space="0" w:color="000000" w:themeColor="text1"/>
              <w:right w:val="single" w:sz="18" w:space="0" w:color="000000" w:themeColor="text1"/>
            </w:tcBorders>
            <w:textDirection w:val="btLr"/>
          </w:tcPr>
          <w:p w14:paraId="440DCAEA" w14:textId="012424D7" w:rsidR="00604EC2" w:rsidRPr="00BC107D" w:rsidRDefault="00604EC2" w:rsidP="00244D7C">
            <w:pPr>
              <w:pStyle w:val="NormalWeb"/>
              <w:ind w:left="113" w:right="113"/>
              <w:jc w:val="center"/>
              <w:rPr>
                <w:rFonts w:eastAsia="HGSMinchoE"/>
                <w:color w:val="000000" w:themeColor="text1"/>
                <w:sz w:val="22"/>
                <w:szCs w:val="22"/>
              </w:rPr>
            </w:pPr>
            <w:r>
              <w:rPr>
                <w:rFonts w:eastAsia="HGSMinchoE"/>
                <w:color w:val="000000" w:themeColor="text1"/>
                <w:sz w:val="22"/>
                <w:szCs w:val="22"/>
              </w:rPr>
              <w:t>FEWAFB</w:t>
            </w:r>
          </w:p>
        </w:tc>
        <w:tc>
          <w:tcPr>
            <w:tcW w:w="1350" w:type="dxa"/>
            <w:tcBorders>
              <w:top w:val="single" w:sz="18" w:space="0" w:color="000000" w:themeColor="text1"/>
              <w:left w:val="single" w:sz="18" w:space="0" w:color="000000" w:themeColor="text1"/>
              <w:right w:val="single" w:sz="18" w:space="0" w:color="000000" w:themeColor="text1"/>
            </w:tcBorders>
          </w:tcPr>
          <w:p w14:paraId="602E4820" w14:textId="35437DD2" w:rsidR="00604EC2" w:rsidRPr="00BC107D" w:rsidRDefault="00604EC2" w:rsidP="00604EC2">
            <w:pPr>
              <w:pStyle w:val="NormalWeb"/>
              <w:rPr>
                <w:rFonts w:eastAsia="HGSMinchoE"/>
                <w:color w:val="000000" w:themeColor="text1"/>
                <w:sz w:val="22"/>
                <w:szCs w:val="22"/>
              </w:rPr>
            </w:pPr>
            <w:r w:rsidRPr="00BC107D">
              <w:rPr>
                <w:rFonts w:eastAsia="HGSMinchoE"/>
                <w:color w:val="000000" w:themeColor="text1"/>
                <w:sz w:val="22"/>
                <w:szCs w:val="22"/>
              </w:rPr>
              <w:t>P(survival)</w:t>
            </w:r>
          </w:p>
        </w:tc>
        <w:tc>
          <w:tcPr>
            <w:tcW w:w="1080" w:type="dxa"/>
            <w:tcBorders>
              <w:top w:val="single" w:sz="18" w:space="0" w:color="000000" w:themeColor="text1"/>
              <w:left w:val="single" w:sz="18" w:space="0" w:color="000000" w:themeColor="text1"/>
            </w:tcBorders>
          </w:tcPr>
          <w:p w14:paraId="1B05B2A1" w14:textId="2B55723A"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-1.07 </w:t>
            </w:r>
            <w:r w:rsidRPr="00E66966">
              <w:rPr>
                <w:rFonts w:eastAsia="HGSMinchoE"/>
                <w:color w:val="000000" w:themeColor="text1"/>
                <w:sz w:val="20"/>
                <w:szCs w:val="20"/>
              </w:rPr>
              <w:t>(0.08)</w:t>
            </w:r>
          </w:p>
        </w:tc>
        <w:tc>
          <w:tcPr>
            <w:tcW w:w="1080" w:type="dxa"/>
            <w:tcBorders>
              <w:top w:val="single" w:sz="18" w:space="0" w:color="000000" w:themeColor="text1"/>
            </w:tcBorders>
          </w:tcPr>
          <w:p w14:paraId="6A91DAA6" w14:textId="5D90FBFE"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0.27 </w:t>
            </w:r>
            <w:r w:rsidR="00E66966">
              <w:rPr>
                <w:rFonts w:eastAsia="HGSMinchoE"/>
                <w:color w:val="000000" w:themeColor="text1"/>
                <w:sz w:val="22"/>
                <w:szCs w:val="22"/>
              </w:rPr>
              <w:t xml:space="preserve">     </w:t>
            </w:r>
            <w:r w:rsidRPr="00E66966">
              <w:rPr>
                <w:rFonts w:eastAsia="HGSMinchoE"/>
                <w:color w:val="000000" w:themeColor="text1"/>
                <w:sz w:val="22"/>
                <w:szCs w:val="22"/>
              </w:rPr>
              <w:t xml:space="preserve">(&lt; </w:t>
            </w:r>
            <w:r w:rsidRPr="00E66966">
              <w:rPr>
                <w:rFonts w:eastAsia="HGSMinchoE"/>
                <w:color w:val="000000" w:themeColor="text1"/>
                <w:sz w:val="20"/>
                <w:szCs w:val="20"/>
              </w:rPr>
              <w:t>0.01)</w:t>
            </w:r>
          </w:p>
        </w:tc>
        <w:tc>
          <w:tcPr>
            <w:tcW w:w="1170" w:type="dxa"/>
            <w:tcBorders>
              <w:top w:val="single" w:sz="18" w:space="0" w:color="000000" w:themeColor="text1"/>
            </w:tcBorders>
          </w:tcPr>
          <w:p w14:paraId="4E34F7D5" w14:textId="6CC048A8"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c>
          <w:tcPr>
            <w:tcW w:w="1170" w:type="dxa"/>
            <w:tcBorders>
              <w:top w:val="single" w:sz="18" w:space="0" w:color="000000" w:themeColor="text1"/>
            </w:tcBorders>
          </w:tcPr>
          <w:p w14:paraId="787E0923" w14:textId="15C7DD9A"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0.005</w:t>
            </w:r>
            <w:r w:rsidR="00E66966">
              <w:rPr>
                <w:rFonts w:eastAsia="HGSMinchoE"/>
                <w:color w:val="000000" w:themeColor="text1"/>
                <w:sz w:val="22"/>
                <w:szCs w:val="22"/>
              </w:rPr>
              <w:t xml:space="preserve">     </w:t>
            </w:r>
            <w:r w:rsidRPr="00E66966">
              <w:rPr>
                <w:rFonts w:eastAsia="HGSMinchoE"/>
                <w:color w:val="000000" w:themeColor="text1"/>
                <w:sz w:val="22"/>
                <w:szCs w:val="22"/>
              </w:rPr>
              <w:t xml:space="preserve"> </w:t>
            </w:r>
            <w:r w:rsidRPr="00E66966">
              <w:rPr>
                <w:rFonts w:eastAsia="HGSMinchoE"/>
                <w:color w:val="000000" w:themeColor="text1"/>
                <w:sz w:val="20"/>
                <w:szCs w:val="20"/>
              </w:rPr>
              <w:t>(&lt; 0.01)</w:t>
            </w:r>
          </w:p>
        </w:tc>
        <w:tc>
          <w:tcPr>
            <w:tcW w:w="1170" w:type="dxa"/>
            <w:tcBorders>
              <w:top w:val="single" w:sz="18" w:space="0" w:color="000000" w:themeColor="text1"/>
            </w:tcBorders>
          </w:tcPr>
          <w:p w14:paraId="16318711" w14:textId="5FC3786D"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0.20 </w:t>
            </w:r>
            <w:r w:rsidR="00E66966">
              <w:rPr>
                <w:rFonts w:eastAsia="HGSMinchoE"/>
                <w:color w:val="000000" w:themeColor="text1"/>
                <w:sz w:val="22"/>
                <w:szCs w:val="22"/>
              </w:rPr>
              <w:t xml:space="preserve">       </w:t>
            </w:r>
            <w:r w:rsidRPr="00E66966">
              <w:rPr>
                <w:rFonts w:eastAsia="HGSMinchoE"/>
                <w:color w:val="000000" w:themeColor="text1"/>
                <w:sz w:val="20"/>
                <w:szCs w:val="20"/>
              </w:rPr>
              <w:t>(&lt; 0.01)</w:t>
            </w:r>
          </w:p>
        </w:tc>
        <w:tc>
          <w:tcPr>
            <w:tcW w:w="900" w:type="dxa"/>
            <w:tcBorders>
              <w:top w:val="single" w:sz="18" w:space="0" w:color="000000" w:themeColor="text1"/>
              <w:right w:val="single" w:sz="12" w:space="0" w:color="000000" w:themeColor="text1"/>
            </w:tcBorders>
          </w:tcPr>
          <w:p w14:paraId="49AD1D61" w14:textId="29832116"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c>
          <w:tcPr>
            <w:tcW w:w="1165" w:type="dxa"/>
            <w:tcBorders>
              <w:top w:val="single" w:sz="18" w:space="0" w:color="000000" w:themeColor="text1"/>
              <w:left w:val="single" w:sz="12" w:space="0" w:color="000000" w:themeColor="text1"/>
              <w:right w:val="single" w:sz="18" w:space="0" w:color="000000" w:themeColor="text1"/>
            </w:tcBorders>
          </w:tcPr>
          <w:p w14:paraId="3463FCDA" w14:textId="55F21B34"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1.07 </w:t>
            </w:r>
            <w:r w:rsidR="006E1864">
              <w:rPr>
                <w:rFonts w:eastAsia="HGSMinchoE"/>
                <w:color w:val="000000" w:themeColor="text1"/>
                <w:sz w:val="22"/>
                <w:szCs w:val="22"/>
              </w:rPr>
              <w:t xml:space="preserve"> </w:t>
            </w:r>
            <w:r w:rsidRPr="00E66966">
              <w:rPr>
                <w:rFonts w:eastAsia="HGSMinchoE"/>
                <w:color w:val="000000" w:themeColor="text1"/>
                <w:sz w:val="20"/>
                <w:szCs w:val="20"/>
              </w:rPr>
              <w:t>(1.03</w:t>
            </w:r>
            <w:r w:rsidRPr="00E66966">
              <w:rPr>
                <w:rFonts w:eastAsia="HGSMinchoE"/>
                <w:color w:val="000000" w:themeColor="text1"/>
                <w:sz w:val="22"/>
                <w:szCs w:val="22"/>
              </w:rPr>
              <w:t>)</w:t>
            </w:r>
          </w:p>
        </w:tc>
      </w:tr>
      <w:tr w:rsidR="007C0542" w:rsidRPr="00BC107D" w14:paraId="5B28F3D0" w14:textId="7AE8044B" w:rsidTr="006E1864">
        <w:tc>
          <w:tcPr>
            <w:tcW w:w="360" w:type="dxa"/>
            <w:vMerge/>
            <w:tcBorders>
              <w:left w:val="single" w:sz="18" w:space="0" w:color="000000" w:themeColor="text1"/>
              <w:right w:val="single" w:sz="18" w:space="0" w:color="000000" w:themeColor="text1"/>
            </w:tcBorders>
          </w:tcPr>
          <w:p w14:paraId="6BFEDEA9" w14:textId="77777777" w:rsidR="007C0542" w:rsidRPr="00BC107D" w:rsidRDefault="007C0542" w:rsidP="007C0542">
            <w:pPr>
              <w:pStyle w:val="NormalWeb"/>
              <w:rPr>
                <w:rFonts w:eastAsia="HGSMinchoE"/>
                <w:color w:val="000000" w:themeColor="text1"/>
                <w:sz w:val="22"/>
                <w:szCs w:val="22"/>
              </w:rPr>
            </w:pPr>
          </w:p>
        </w:tc>
        <w:tc>
          <w:tcPr>
            <w:tcW w:w="1350" w:type="dxa"/>
            <w:tcBorders>
              <w:left w:val="single" w:sz="18" w:space="0" w:color="000000" w:themeColor="text1"/>
              <w:right w:val="single" w:sz="18" w:space="0" w:color="000000" w:themeColor="text1"/>
            </w:tcBorders>
            <w:shd w:val="clear" w:color="auto" w:fill="F2F2F2" w:themeFill="background1" w:themeFillShade="F2"/>
          </w:tcPr>
          <w:p w14:paraId="2BB0F999" w14:textId="793E9FED" w:rsidR="007C0542" w:rsidRPr="00BC107D" w:rsidRDefault="007C0542" w:rsidP="007C0542">
            <w:pPr>
              <w:pStyle w:val="NormalWeb"/>
              <w:rPr>
                <w:rFonts w:eastAsia="HGSMinchoE"/>
                <w:color w:val="000000" w:themeColor="text1"/>
                <w:sz w:val="22"/>
                <w:szCs w:val="22"/>
              </w:rPr>
            </w:pPr>
            <w:r w:rsidRPr="00BC107D">
              <w:rPr>
                <w:rFonts w:eastAsia="HGSMinchoE"/>
                <w:color w:val="000000" w:themeColor="text1"/>
                <w:sz w:val="22"/>
                <w:szCs w:val="22"/>
              </w:rPr>
              <w:t>log(size</w:t>
            </w:r>
            <w:r w:rsidRPr="00BC107D">
              <w:rPr>
                <w:rFonts w:eastAsia="HGSMinchoE"/>
                <w:i/>
                <w:iCs/>
                <w:color w:val="000000" w:themeColor="text1"/>
                <w:sz w:val="22"/>
                <w:szCs w:val="22"/>
                <w:vertAlign w:val="subscript"/>
              </w:rPr>
              <w:t>t</w:t>
            </w:r>
            <w:r w:rsidRPr="00BC107D">
              <w:rPr>
                <w:rFonts w:eastAsia="HGSMinchoE"/>
                <w:color w:val="000000" w:themeColor="text1"/>
                <w:sz w:val="22"/>
                <w:szCs w:val="22"/>
                <w:vertAlign w:val="subscript"/>
              </w:rPr>
              <w:t>+1</w:t>
            </w:r>
            <w:r w:rsidRPr="00BC107D">
              <w:rPr>
                <w:rFonts w:eastAsia="HGSMinchoE"/>
                <w:color w:val="000000" w:themeColor="text1"/>
                <w:sz w:val="22"/>
                <w:szCs w:val="22"/>
              </w:rPr>
              <w:t>)</w:t>
            </w:r>
          </w:p>
        </w:tc>
        <w:tc>
          <w:tcPr>
            <w:tcW w:w="1080" w:type="dxa"/>
            <w:tcBorders>
              <w:left w:val="single" w:sz="18" w:space="0" w:color="000000" w:themeColor="text1"/>
            </w:tcBorders>
            <w:shd w:val="clear" w:color="auto" w:fill="F2F2F2" w:themeFill="background1" w:themeFillShade="F2"/>
          </w:tcPr>
          <w:p w14:paraId="2CB83103" w14:textId="04C6998A"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1.62 </w:t>
            </w:r>
            <w:r w:rsidRPr="00E66966">
              <w:rPr>
                <w:rFonts w:eastAsia="HGSMinchoE"/>
                <w:color w:val="000000" w:themeColor="text1"/>
                <w:sz w:val="20"/>
                <w:szCs w:val="20"/>
              </w:rPr>
              <w:t>(0.009)</w:t>
            </w:r>
          </w:p>
        </w:tc>
        <w:tc>
          <w:tcPr>
            <w:tcW w:w="1080" w:type="dxa"/>
            <w:shd w:val="clear" w:color="auto" w:fill="F2F2F2" w:themeFill="background1" w:themeFillShade="F2"/>
          </w:tcPr>
          <w:p w14:paraId="3F643454" w14:textId="32F0D9AA"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0.19</w:t>
            </w:r>
            <w:r w:rsidR="00E66966">
              <w:rPr>
                <w:rFonts w:eastAsia="HGSMinchoE"/>
                <w:color w:val="000000" w:themeColor="text1"/>
                <w:sz w:val="22"/>
                <w:szCs w:val="22"/>
              </w:rPr>
              <w:t xml:space="preserve">     </w:t>
            </w:r>
            <w:r w:rsidRPr="00E66966">
              <w:rPr>
                <w:rFonts w:eastAsia="HGSMinchoE"/>
                <w:color w:val="000000" w:themeColor="text1"/>
                <w:sz w:val="22"/>
                <w:szCs w:val="22"/>
              </w:rPr>
              <w:t xml:space="preserve"> </w:t>
            </w:r>
            <w:r w:rsidRPr="00E66966">
              <w:rPr>
                <w:rFonts w:eastAsia="HGSMinchoE"/>
                <w:color w:val="000000" w:themeColor="text1"/>
                <w:sz w:val="20"/>
                <w:szCs w:val="20"/>
              </w:rPr>
              <w:t>(&lt; 0.01)</w:t>
            </w:r>
          </w:p>
        </w:tc>
        <w:tc>
          <w:tcPr>
            <w:tcW w:w="1170" w:type="dxa"/>
            <w:shd w:val="clear" w:color="auto" w:fill="F2F2F2" w:themeFill="background1" w:themeFillShade="F2"/>
          </w:tcPr>
          <w:p w14:paraId="69A7801A" w14:textId="2235F373"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c>
          <w:tcPr>
            <w:tcW w:w="1170" w:type="dxa"/>
            <w:shd w:val="clear" w:color="auto" w:fill="F2F2F2" w:themeFill="background1" w:themeFillShade="F2"/>
          </w:tcPr>
          <w:p w14:paraId="02385AE1" w14:textId="2B5484ED"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5.08x10</w:t>
            </w:r>
            <w:r w:rsidRPr="00E66966">
              <w:rPr>
                <w:rFonts w:eastAsia="HGSMinchoE"/>
                <w:color w:val="000000" w:themeColor="text1"/>
                <w:sz w:val="22"/>
                <w:szCs w:val="22"/>
                <w:vertAlign w:val="superscript"/>
              </w:rPr>
              <w:t xml:space="preserve">-4  </w:t>
            </w:r>
            <w:r w:rsidRPr="00E66966">
              <w:rPr>
                <w:rFonts w:eastAsia="HGSMinchoE"/>
                <w:color w:val="000000" w:themeColor="text1"/>
                <w:sz w:val="20"/>
                <w:szCs w:val="20"/>
              </w:rPr>
              <w:t>(&lt; 0.01)</w:t>
            </w:r>
          </w:p>
        </w:tc>
        <w:tc>
          <w:tcPr>
            <w:tcW w:w="1170" w:type="dxa"/>
            <w:shd w:val="clear" w:color="auto" w:fill="F2F2F2" w:themeFill="background1" w:themeFillShade="F2"/>
          </w:tcPr>
          <w:p w14:paraId="47030D7B" w14:textId="77946F41"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-0.02 </w:t>
            </w:r>
            <w:r w:rsidRPr="00E66966">
              <w:rPr>
                <w:rFonts w:eastAsia="HGSMinchoE"/>
                <w:color w:val="000000" w:themeColor="text1"/>
                <w:sz w:val="20"/>
                <w:szCs w:val="20"/>
              </w:rPr>
              <w:t>(0.14)</w:t>
            </w:r>
          </w:p>
        </w:tc>
        <w:tc>
          <w:tcPr>
            <w:tcW w:w="900" w:type="dxa"/>
            <w:tcBorders>
              <w:right w:val="single" w:sz="12" w:space="0" w:color="000000" w:themeColor="text1"/>
            </w:tcBorders>
            <w:shd w:val="clear" w:color="auto" w:fill="F2F2F2" w:themeFill="background1" w:themeFillShade="F2"/>
          </w:tcPr>
          <w:p w14:paraId="50C43905" w14:textId="00CEEDEA"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c>
          <w:tcPr>
            <w:tcW w:w="1165" w:type="dxa"/>
            <w:tcBorders>
              <w:left w:val="single" w:sz="12" w:space="0" w:color="000000" w:themeColor="text1"/>
              <w:right w:val="single" w:sz="18" w:space="0" w:color="000000" w:themeColor="text1"/>
            </w:tcBorders>
            <w:shd w:val="clear" w:color="auto" w:fill="F2F2F2" w:themeFill="background1" w:themeFillShade="F2"/>
          </w:tcPr>
          <w:p w14:paraId="31F9ADEE" w14:textId="60F533DF"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0.09 </w:t>
            </w:r>
            <w:r w:rsidR="006E1864">
              <w:rPr>
                <w:rFonts w:eastAsia="HGSMinchoE"/>
                <w:color w:val="000000" w:themeColor="text1"/>
                <w:sz w:val="22"/>
                <w:szCs w:val="22"/>
              </w:rPr>
              <w:t xml:space="preserve"> </w:t>
            </w:r>
            <w:r w:rsidRPr="00E66966">
              <w:rPr>
                <w:rFonts w:eastAsia="HGSMinchoE"/>
                <w:color w:val="000000" w:themeColor="text1"/>
                <w:sz w:val="20"/>
                <w:szCs w:val="20"/>
              </w:rPr>
              <w:t>(0.30</w:t>
            </w:r>
            <w:r w:rsidRPr="00E66966">
              <w:rPr>
                <w:rFonts w:eastAsia="HGSMinchoE"/>
                <w:color w:val="000000" w:themeColor="text1"/>
                <w:sz w:val="22"/>
                <w:szCs w:val="22"/>
              </w:rPr>
              <w:t>)</w:t>
            </w:r>
          </w:p>
        </w:tc>
      </w:tr>
      <w:tr w:rsidR="00604EC2" w:rsidRPr="00BC107D" w14:paraId="56692CEF" w14:textId="77777777" w:rsidTr="006E1864">
        <w:tc>
          <w:tcPr>
            <w:tcW w:w="360" w:type="dxa"/>
            <w:vMerge/>
            <w:tcBorders>
              <w:left w:val="single" w:sz="18" w:space="0" w:color="000000" w:themeColor="text1"/>
              <w:right w:val="single" w:sz="18" w:space="0" w:color="000000" w:themeColor="text1"/>
            </w:tcBorders>
          </w:tcPr>
          <w:p w14:paraId="7E57DAB8" w14:textId="77777777" w:rsidR="00604EC2" w:rsidRPr="00BC107D" w:rsidRDefault="00604EC2" w:rsidP="00604EC2">
            <w:pPr>
              <w:pStyle w:val="NormalWeb"/>
              <w:rPr>
                <w:rFonts w:eastAsia="HGSMinchoE"/>
                <w:color w:val="000000" w:themeColor="text1"/>
                <w:sz w:val="22"/>
                <w:szCs w:val="22"/>
              </w:rPr>
            </w:pPr>
          </w:p>
        </w:tc>
        <w:tc>
          <w:tcPr>
            <w:tcW w:w="1350" w:type="dxa"/>
            <w:tcBorders>
              <w:left w:val="single" w:sz="18" w:space="0" w:color="000000" w:themeColor="text1"/>
              <w:right w:val="single" w:sz="18" w:space="0" w:color="000000" w:themeColor="text1"/>
            </w:tcBorders>
          </w:tcPr>
          <w:p w14:paraId="0B6EC7F9" w14:textId="728A419A" w:rsidR="00604EC2" w:rsidRPr="00BC107D" w:rsidRDefault="00604EC2" w:rsidP="00604EC2">
            <w:pPr>
              <w:pStyle w:val="NormalWeb"/>
              <w:rPr>
                <w:rFonts w:eastAsia="HGSMinchoE"/>
                <w:color w:val="000000" w:themeColor="text1"/>
                <w:sz w:val="22"/>
                <w:szCs w:val="22"/>
              </w:rPr>
            </w:pPr>
            <w:r w:rsidRPr="00BC107D">
              <w:rPr>
                <w:rFonts w:eastAsia="HGSMinchoE"/>
                <w:color w:val="000000" w:themeColor="text1"/>
                <w:sz w:val="22"/>
                <w:szCs w:val="22"/>
              </w:rPr>
              <w:t>P(flowering)</w:t>
            </w:r>
          </w:p>
        </w:tc>
        <w:tc>
          <w:tcPr>
            <w:tcW w:w="1080" w:type="dxa"/>
            <w:tcBorders>
              <w:left w:val="single" w:sz="18" w:space="0" w:color="000000" w:themeColor="text1"/>
            </w:tcBorders>
          </w:tcPr>
          <w:p w14:paraId="33FA4A23" w14:textId="5FE66A17"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-30.12 </w:t>
            </w:r>
            <w:r w:rsidR="00E66966">
              <w:rPr>
                <w:rFonts w:eastAsia="HGSMinchoE"/>
                <w:color w:val="000000" w:themeColor="text1"/>
                <w:sz w:val="22"/>
                <w:szCs w:val="22"/>
              </w:rPr>
              <w:t xml:space="preserve">  </w:t>
            </w:r>
            <w:r w:rsidRPr="00E66966">
              <w:rPr>
                <w:rFonts w:eastAsia="HGSMinchoE"/>
                <w:color w:val="000000" w:themeColor="text1"/>
                <w:sz w:val="20"/>
                <w:szCs w:val="20"/>
              </w:rPr>
              <w:t>(&lt; 0.01)</w:t>
            </w:r>
          </w:p>
        </w:tc>
        <w:tc>
          <w:tcPr>
            <w:tcW w:w="1080" w:type="dxa"/>
          </w:tcPr>
          <w:p w14:paraId="23FB00C6" w14:textId="04FF8746"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27.38 </w:t>
            </w:r>
            <w:r w:rsidR="00E66966">
              <w:rPr>
                <w:rFonts w:eastAsia="HGSMinchoE"/>
                <w:color w:val="000000" w:themeColor="text1"/>
                <w:sz w:val="22"/>
                <w:szCs w:val="22"/>
              </w:rPr>
              <w:t xml:space="preserve">   </w:t>
            </w:r>
            <w:r w:rsidRPr="00E66966">
              <w:rPr>
                <w:rFonts w:eastAsia="HGSMinchoE"/>
                <w:color w:val="000000" w:themeColor="text1"/>
                <w:sz w:val="20"/>
                <w:szCs w:val="20"/>
              </w:rPr>
              <w:t>(&lt; 0.01)</w:t>
            </w:r>
          </w:p>
        </w:tc>
        <w:tc>
          <w:tcPr>
            <w:tcW w:w="1170" w:type="dxa"/>
          </w:tcPr>
          <w:p w14:paraId="6F598085" w14:textId="4BD224B6"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-5.88</w:t>
            </w:r>
            <w:r w:rsidR="00E66966">
              <w:rPr>
                <w:rFonts w:eastAsia="HGSMinchoE"/>
                <w:color w:val="000000" w:themeColor="text1"/>
                <w:sz w:val="22"/>
                <w:szCs w:val="22"/>
              </w:rPr>
              <w:t xml:space="preserve">     </w:t>
            </w:r>
            <w:r w:rsidRPr="00E66966">
              <w:rPr>
                <w:rFonts w:eastAsia="HGSMinchoE"/>
                <w:color w:val="000000" w:themeColor="text1"/>
                <w:sz w:val="22"/>
                <w:szCs w:val="22"/>
              </w:rPr>
              <w:t xml:space="preserve"> </w:t>
            </w:r>
            <w:r w:rsidRPr="00E66966">
              <w:rPr>
                <w:rFonts w:eastAsia="HGSMinchoE"/>
                <w:color w:val="000000" w:themeColor="text1"/>
                <w:sz w:val="20"/>
                <w:szCs w:val="20"/>
              </w:rPr>
              <w:t>(&lt; 0.01)</w:t>
            </w:r>
          </w:p>
        </w:tc>
        <w:tc>
          <w:tcPr>
            <w:tcW w:w="1170" w:type="dxa"/>
          </w:tcPr>
          <w:p w14:paraId="57A4714A" w14:textId="3AF5B5CE"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3.95</w:t>
            </w:r>
            <w:r w:rsidR="007C0542" w:rsidRPr="00E66966">
              <w:rPr>
                <w:rFonts w:eastAsia="HGSMinchoE"/>
                <w:color w:val="000000" w:themeColor="text1"/>
                <w:sz w:val="22"/>
                <w:szCs w:val="22"/>
              </w:rPr>
              <w:t>x</w:t>
            </w:r>
            <w:r w:rsidRPr="00E66966">
              <w:rPr>
                <w:rFonts w:eastAsia="HGSMinchoE"/>
                <w:color w:val="000000" w:themeColor="text1"/>
                <w:sz w:val="22"/>
                <w:szCs w:val="22"/>
              </w:rPr>
              <w:t>1</w:t>
            </w:r>
            <w:r w:rsidR="007C0542" w:rsidRPr="00E66966">
              <w:rPr>
                <w:rFonts w:eastAsia="HGSMinchoE"/>
                <w:color w:val="000000" w:themeColor="text1"/>
                <w:sz w:val="22"/>
                <w:szCs w:val="22"/>
              </w:rPr>
              <w:t>0</w:t>
            </w:r>
            <w:r w:rsidR="007C0542" w:rsidRPr="00E66966">
              <w:rPr>
                <w:rFonts w:eastAsia="HGSMinchoE"/>
                <w:color w:val="000000" w:themeColor="text1"/>
                <w:sz w:val="22"/>
                <w:szCs w:val="22"/>
                <w:vertAlign w:val="superscript"/>
              </w:rPr>
              <w:t xml:space="preserve">-4  </w:t>
            </w:r>
            <w:r w:rsidR="007C0542" w:rsidRPr="00E66966">
              <w:rPr>
                <w:rFonts w:eastAsia="HGSMinchoE"/>
                <w:color w:val="000000" w:themeColor="text1"/>
                <w:sz w:val="20"/>
                <w:szCs w:val="20"/>
              </w:rPr>
              <w:t>(</w:t>
            </w:r>
            <w:r w:rsidRPr="00E66966">
              <w:rPr>
                <w:rFonts w:eastAsia="HGSMinchoE"/>
                <w:color w:val="000000" w:themeColor="text1"/>
                <w:sz w:val="20"/>
                <w:szCs w:val="20"/>
              </w:rPr>
              <w:t>0.45</w:t>
            </w:r>
            <w:r w:rsidR="007C0542" w:rsidRPr="00E66966">
              <w:rPr>
                <w:rFonts w:eastAsia="HGSMinchoE"/>
                <w:color w:val="000000" w:themeColor="text1"/>
                <w:sz w:val="20"/>
                <w:szCs w:val="20"/>
              </w:rPr>
              <w:t>)</w:t>
            </w:r>
          </w:p>
        </w:tc>
        <w:tc>
          <w:tcPr>
            <w:tcW w:w="1170" w:type="dxa"/>
          </w:tcPr>
          <w:p w14:paraId="5A9B1134" w14:textId="537E012D"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0.11 </w:t>
            </w:r>
            <w:r>
              <w:rPr>
                <w:rFonts w:eastAsia="HGSMinchoE"/>
                <w:color w:val="000000" w:themeColor="text1"/>
                <w:sz w:val="22"/>
                <w:szCs w:val="22"/>
              </w:rPr>
              <w:t xml:space="preserve">  </w:t>
            </w:r>
            <w:r w:rsidRPr="00E66966">
              <w:rPr>
                <w:rFonts w:eastAsia="HGSMinchoE"/>
                <w:color w:val="000000" w:themeColor="text1"/>
                <w:sz w:val="20"/>
                <w:szCs w:val="20"/>
              </w:rPr>
              <w:t>(0.09)</w:t>
            </w:r>
          </w:p>
        </w:tc>
        <w:tc>
          <w:tcPr>
            <w:tcW w:w="900" w:type="dxa"/>
            <w:tcBorders>
              <w:right w:val="single" w:sz="12" w:space="0" w:color="000000" w:themeColor="text1"/>
            </w:tcBorders>
          </w:tcPr>
          <w:p w14:paraId="09EFD242" w14:textId="12D1ED09"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0.22 </w:t>
            </w:r>
            <w:r w:rsidRPr="00E66966">
              <w:rPr>
                <w:rFonts w:eastAsia="HGSMinchoE"/>
                <w:color w:val="000000" w:themeColor="text1"/>
                <w:sz w:val="20"/>
                <w:szCs w:val="20"/>
              </w:rPr>
              <w:t>(0.0001)</w:t>
            </w:r>
          </w:p>
        </w:tc>
        <w:tc>
          <w:tcPr>
            <w:tcW w:w="1165" w:type="dxa"/>
            <w:tcBorders>
              <w:left w:val="single" w:sz="12" w:space="0" w:color="000000" w:themeColor="text1"/>
              <w:right w:val="single" w:sz="18" w:space="0" w:color="000000" w:themeColor="text1"/>
            </w:tcBorders>
          </w:tcPr>
          <w:p w14:paraId="5061E3B3" w14:textId="5164D640"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0.07 </w:t>
            </w:r>
            <w:r w:rsidR="006E1864">
              <w:rPr>
                <w:rFonts w:eastAsia="HGSMinchoE"/>
                <w:color w:val="000000" w:themeColor="text1"/>
                <w:sz w:val="22"/>
                <w:szCs w:val="22"/>
              </w:rPr>
              <w:t xml:space="preserve"> </w:t>
            </w:r>
            <w:r w:rsidRPr="00E66966">
              <w:rPr>
                <w:rFonts w:eastAsia="HGSMinchoE"/>
                <w:color w:val="000000" w:themeColor="text1"/>
                <w:sz w:val="20"/>
                <w:szCs w:val="20"/>
              </w:rPr>
              <w:t>(0.26</w:t>
            </w:r>
            <w:r w:rsidRPr="00E66966">
              <w:rPr>
                <w:rFonts w:eastAsia="HGSMinchoE"/>
                <w:color w:val="000000" w:themeColor="text1"/>
                <w:sz w:val="22"/>
                <w:szCs w:val="22"/>
              </w:rPr>
              <w:t>)</w:t>
            </w:r>
          </w:p>
        </w:tc>
      </w:tr>
      <w:tr w:rsidR="00604EC2" w:rsidRPr="00BC107D" w14:paraId="1FE3CCA3" w14:textId="77777777" w:rsidTr="006E1864">
        <w:tc>
          <w:tcPr>
            <w:tcW w:w="360" w:type="dxa"/>
            <w:vMerge/>
            <w:tcBorders>
              <w:left w:val="single" w:sz="18" w:space="0" w:color="000000" w:themeColor="text1"/>
              <w:right w:val="single" w:sz="18" w:space="0" w:color="000000" w:themeColor="text1"/>
            </w:tcBorders>
          </w:tcPr>
          <w:p w14:paraId="1BED9DAD" w14:textId="77777777" w:rsidR="00604EC2" w:rsidRPr="00BC107D" w:rsidRDefault="00604EC2" w:rsidP="00604EC2">
            <w:pPr>
              <w:pStyle w:val="NormalWeb"/>
              <w:rPr>
                <w:rFonts w:eastAsia="HGSMinchoE"/>
                <w:color w:val="000000" w:themeColor="text1"/>
                <w:sz w:val="22"/>
                <w:szCs w:val="22"/>
              </w:rPr>
            </w:pPr>
          </w:p>
        </w:tc>
        <w:tc>
          <w:tcPr>
            <w:tcW w:w="1350" w:type="dxa"/>
            <w:tcBorders>
              <w:left w:val="single" w:sz="18" w:space="0" w:color="000000" w:themeColor="text1"/>
              <w:right w:val="single" w:sz="18" w:space="0" w:color="000000" w:themeColor="text1"/>
            </w:tcBorders>
            <w:shd w:val="clear" w:color="auto" w:fill="F2F2F2" w:themeFill="background1" w:themeFillShade="F2"/>
          </w:tcPr>
          <w:p w14:paraId="05C6A8F4" w14:textId="3D03B08C" w:rsidR="00604EC2" w:rsidRPr="00BC107D" w:rsidRDefault="00604EC2" w:rsidP="00604EC2">
            <w:pPr>
              <w:pStyle w:val="NormalWeb"/>
              <w:rPr>
                <w:rFonts w:eastAsia="HGSMinchoE"/>
                <w:color w:val="000000" w:themeColor="text1"/>
                <w:sz w:val="22"/>
                <w:szCs w:val="22"/>
              </w:rPr>
            </w:pPr>
            <w:r w:rsidRPr="00BC107D">
              <w:rPr>
                <w:rFonts w:eastAsia="HGSMinchoE"/>
                <w:color w:val="000000" w:themeColor="text1"/>
                <w:sz w:val="22"/>
                <w:szCs w:val="22"/>
              </w:rPr>
              <w:t>Num. seeds</w:t>
            </w:r>
          </w:p>
        </w:tc>
        <w:tc>
          <w:tcPr>
            <w:tcW w:w="1080" w:type="dxa"/>
            <w:tcBorders>
              <w:left w:val="single" w:sz="18" w:space="0" w:color="000000" w:themeColor="text1"/>
            </w:tcBorders>
            <w:shd w:val="clear" w:color="auto" w:fill="F2F2F2" w:themeFill="background1" w:themeFillShade="F2"/>
          </w:tcPr>
          <w:p w14:paraId="314C4779" w14:textId="77A8AED7"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3.13 </w:t>
            </w:r>
            <w:r>
              <w:rPr>
                <w:rFonts w:eastAsia="HGSMinchoE"/>
                <w:color w:val="000000" w:themeColor="text1"/>
                <w:sz w:val="22"/>
                <w:szCs w:val="22"/>
              </w:rPr>
              <w:t xml:space="preserve">     </w:t>
            </w:r>
            <w:r w:rsidRPr="00E66966">
              <w:rPr>
                <w:rFonts w:eastAsia="HGSMinchoE"/>
                <w:color w:val="000000" w:themeColor="text1"/>
                <w:sz w:val="20"/>
                <w:szCs w:val="20"/>
              </w:rPr>
              <w:t>(&lt; 0.01)</w:t>
            </w:r>
          </w:p>
        </w:tc>
        <w:tc>
          <w:tcPr>
            <w:tcW w:w="1080" w:type="dxa"/>
            <w:shd w:val="clear" w:color="auto" w:fill="F2F2F2" w:themeFill="background1" w:themeFillShade="F2"/>
          </w:tcPr>
          <w:p w14:paraId="565EB496" w14:textId="55DB4FBC"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0.90 </w:t>
            </w:r>
            <w:r>
              <w:rPr>
                <w:rFonts w:eastAsia="HGSMinchoE"/>
                <w:color w:val="000000" w:themeColor="text1"/>
                <w:sz w:val="22"/>
                <w:szCs w:val="22"/>
              </w:rPr>
              <w:t xml:space="preserve">     </w:t>
            </w:r>
            <w:r w:rsidRPr="00E66966">
              <w:rPr>
                <w:rFonts w:eastAsia="HGSMinchoE"/>
                <w:color w:val="000000" w:themeColor="text1"/>
                <w:sz w:val="20"/>
                <w:szCs w:val="20"/>
              </w:rPr>
              <w:t>(&lt; 0.01</w:t>
            </w:r>
            <w:r>
              <w:rPr>
                <w:rFonts w:eastAsia="HGSMinchoE"/>
                <w:color w:val="000000" w:themeColor="text1"/>
                <w:sz w:val="20"/>
                <w:szCs w:val="20"/>
              </w:rPr>
              <w:t>)</w:t>
            </w:r>
          </w:p>
        </w:tc>
        <w:tc>
          <w:tcPr>
            <w:tcW w:w="1170" w:type="dxa"/>
            <w:shd w:val="clear" w:color="auto" w:fill="F2F2F2" w:themeFill="background1" w:themeFillShade="F2"/>
          </w:tcPr>
          <w:p w14:paraId="0A42D136" w14:textId="1B741F42"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 </w:t>
            </w:r>
          </w:p>
        </w:tc>
        <w:tc>
          <w:tcPr>
            <w:tcW w:w="1170" w:type="dxa"/>
            <w:shd w:val="clear" w:color="auto" w:fill="F2F2F2" w:themeFill="background1" w:themeFillShade="F2"/>
          </w:tcPr>
          <w:p w14:paraId="4060BB9D" w14:textId="3E2B1B8A"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-0.0001 </w:t>
            </w:r>
            <w:r w:rsidRPr="00E66966">
              <w:rPr>
                <w:rFonts w:eastAsia="HGSMinchoE"/>
                <w:color w:val="000000" w:themeColor="text1"/>
                <w:sz w:val="20"/>
                <w:szCs w:val="20"/>
              </w:rPr>
              <w:t>(0.56)</w:t>
            </w:r>
          </w:p>
        </w:tc>
        <w:tc>
          <w:tcPr>
            <w:tcW w:w="1170" w:type="dxa"/>
            <w:shd w:val="clear" w:color="auto" w:fill="F2F2F2" w:themeFill="background1" w:themeFillShade="F2"/>
          </w:tcPr>
          <w:p w14:paraId="5A0A5C50" w14:textId="63D55C5E"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0.11 </w:t>
            </w:r>
            <w:r w:rsidRPr="00E66966">
              <w:rPr>
                <w:rFonts w:eastAsia="HGSMinchoE"/>
                <w:color w:val="000000" w:themeColor="text1"/>
                <w:sz w:val="20"/>
                <w:szCs w:val="20"/>
              </w:rPr>
              <w:t>(0.008)</w:t>
            </w:r>
          </w:p>
        </w:tc>
        <w:tc>
          <w:tcPr>
            <w:tcW w:w="900" w:type="dxa"/>
            <w:tcBorders>
              <w:right w:val="single" w:sz="12" w:space="0" w:color="000000" w:themeColor="text1"/>
            </w:tcBorders>
            <w:shd w:val="clear" w:color="auto" w:fill="F2F2F2" w:themeFill="background1" w:themeFillShade="F2"/>
          </w:tcPr>
          <w:p w14:paraId="5A844094" w14:textId="38C4954D"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0.11 </w:t>
            </w:r>
            <w:r w:rsidRPr="00E66966">
              <w:rPr>
                <w:rFonts w:eastAsia="HGSMinchoE"/>
                <w:color w:val="000000" w:themeColor="text1"/>
                <w:sz w:val="20"/>
                <w:szCs w:val="20"/>
              </w:rPr>
              <w:t>(0.0008)</w:t>
            </w:r>
          </w:p>
        </w:tc>
        <w:tc>
          <w:tcPr>
            <w:tcW w:w="1165" w:type="dxa"/>
            <w:tcBorders>
              <w:left w:val="single" w:sz="12" w:space="0" w:color="000000" w:themeColor="text1"/>
              <w:right w:val="single" w:sz="18" w:space="0" w:color="000000" w:themeColor="text1"/>
            </w:tcBorders>
            <w:shd w:val="clear" w:color="auto" w:fill="F2F2F2" w:themeFill="background1" w:themeFillShade="F2"/>
          </w:tcPr>
          <w:p w14:paraId="1EAE4D9A" w14:textId="20C06886"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 </w:t>
            </w:r>
          </w:p>
        </w:tc>
      </w:tr>
      <w:tr w:rsidR="00604EC2" w:rsidRPr="00BC107D" w14:paraId="51A37F6D" w14:textId="77777777" w:rsidTr="006E1864">
        <w:trPr>
          <w:trHeight w:hRule="exact" w:val="577"/>
        </w:trPr>
        <w:tc>
          <w:tcPr>
            <w:tcW w:w="360" w:type="dxa"/>
            <w:vMerge/>
            <w:tcBorders>
              <w:left w:val="single" w:sz="18" w:space="0" w:color="000000" w:themeColor="text1"/>
              <w:bottom w:val="single" w:sz="18" w:space="0" w:color="000000" w:themeColor="text1"/>
              <w:right w:val="single" w:sz="18" w:space="0" w:color="000000" w:themeColor="text1"/>
            </w:tcBorders>
          </w:tcPr>
          <w:p w14:paraId="1C15E3A9" w14:textId="77777777" w:rsidR="00604EC2" w:rsidRPr="00BC107D" w:rsidRDefault="00604EC2" w:rsidP="00604EC2">
            <w:pPr>
              <w:pStyle w:val="NormalWeb"/>
              <w:rPr>
                <w:rFonts w:eastAsia="HGSMinchoE"/>
                <w:color w:val="000000" w:themeColor="text1"/>
                <w:sz w:val="22"/>
                <w:szCs w:val="22"/>
              </w:rPr>
            </w:pPr>
          </w:p>
        </w:tc>
        <w:tc>
          <w:tcPr>
            <w:tcW w:w="1350" w:type="dxa"/>
            <w:tcBorders>
              <w:left w:val="single" w:sz="18" w:space="0" w:color="000000" w:themeColor="text1"/>
              <w:bottom w:val="single" w:sz="18" w:space="0" w:color="000000" w:themeColor="text1"/>
              <w:right w:val="single" w:sz="18" w:space="0" w:color="000000" w:themeColor="text1"/>
            </w:tcBorders>
          </w:tcPr>
          <w:p w14:paraId="0ECB7D46" w14:textId="5198D196" w:rsidR="00604EC2" w:rsidRPr="00BC107D" w:rsidRDefault="00604EC2" w:rsidP="00604EC2">
            <w:pPr>
              <w:pStyle w:val="NormalWeb"/>
              <w:rPr>
                <w:rFonts w:eastAsia="HGSMinchoE"/>
                <w:color w:val="000000" w:themeColor="text1"/>
                <w:sz w:val="22"/>
                <w:szCs w:val="22"/>
              </w:rPr>
            </w:pPr>
            <w:r w:rsidRPr="00BC107D">
              <w:rPr>
                <w:rFonts w:eastAsia="HGSMinchoE"/>
                <w:color w:val="000000" w:themeColor="text1"/>
                <w:sz w:val="22"/>
                <w:szCs w:val="22"/>
              </w:rPr>
              <w:t>recruit size</w:t>
            </w:r>
          </w:p>
        </w:tc>
        <w:tc>
          <w:tcPr>
            <w:tcW w:w="1080" w:type="dxa"/>
            <w:tcBorders>
              <w:left w:val="single" w:sz="18" w:space="0" w:color="000000" w:themeColor="text1"/>
              <w:bottom w:val="single" w:sz="18" w:space="0" w:color="000000" w:themeColor="text1"/>
            </w:tcBorders>
          </w:tcPr>
          <w:p w14:paraId="2F91A6B8" w14:textId="2DDED308"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0.19 </w:t>
            </w:r>
            <w:r>
              <w:rPr>
                <w:rFonts w:eastAsia="HGSMinchoE"/>
                <w:color w:val="000000" w:themeColor="text1"/>
                <w:sz w:val="22"/>
                <w:szCs w:val="22"/>
              </w:rPr>
              <w:t xml:space="preserve">     </w:t>
            </w:r>
            <w:r w:rsidRPr="00E66966">
              <w:rPr>
                <w:rFonts w:eastAsia="HGSMinchoE"/>
                <w:color w:val="000000" w:themeColor="text1"/>
                <w:sz w:val="20"/>
                <w:szCs w:val="20"/>
              </w:rPr>
              <w:t>(&lt; 0.02)</w:t>
            </w:r>
          </w:p>
        </w:tc>
        <w:tc>
          <w:tcPr>
            <w:tcW w:w="1080" w:type="dxa"/>
            <w:tcBorders>
              <w:bottom w:val="single" w:sz="18" w:space="0" w:color="000000" w:themeColor="text1"/>
            </w:tcBorders>
          </w:tcPr>
          <w:p w14:paraId="01B5B4D8" w14:textId="3589A1FA"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c>
          <w:tcPr>
            <w:tcW w:w="1170" w:type="dxa"/>
            <w:tcBorders>
              <w:bottom w:val="single" w:sz="18" w:space="0" w:color="000000" w:themeColor="text1"/>
            </w:tcBorders>
          </w:tcPr>
          <w:p w14:paraId="32E76756" w14:textId="353460DB"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c>
          <w:tcPr>
            <w:tcW w:w="1170" w:type="dxa"/>
            <w:tcBorders>
              <w:bottom w:val="single" w:sz="18" w:space="0" w:color="000000" w:themeColor="text1"/>
            </w:tcBorders>
          </w:tcPr>
          <w:p w14:paraId="72740FCE" w14:textId="3B3892C0"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-1.22x10</w:t>
            </w:r>
            <w:r w:rsidRPr="00E66966">
              <w:rPr>
                <w:rFonts w:eastAsia="HGSMinchoE"/>
                <w:color w:val="000000" w:themeColor="text1"/>
                <w:sz w:val="22"/>
                <w:szCs w:val="22"/>
                <w:vertAlign w:val="superscript"/>
              </w:rPr>
              <w:t xml:space="preserve">-5  </w:t>
            </w:r>
            <w:r w:rsidRPr="00E66966">
              <w:rPr>
                <w:rFonts w:eastAsia="HGSMinchoE"/>
                <w:color w:val="000000" w:themeColor="text1"/>
                <w:sz w:val="20"/>
                <w:szCs w:val="20"/>
              </w:rPr>
              <w:t>(0.89)</w:t>
            </w:r>
          </w:p>
        </w:tc>
        <w:tc>
          <w:tcPr>
            <w:tcW w:w="1170" w:type="dxa"/>
            <w:tcBorders>
              <w:bottom w:val="single" w:sz="18" w:space="0" w:color="000000" w:themeColor="text1"/>
            </w:tcBorders>
          </w:tcPr>
          <w:p w14:paraId="698F4034" w14:textId="0072B401"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0.03 </w:t>
            </w:r>
            <w:r>
              <w:rPr>
                <w:rFonts w:eastAsia="HGSMinchoE"/>
                <w:color w:val="000000" w:themeColor="text1"/>
                <w:sz w:val="22"/>
                <w:szCs w:val="22"/>
              </w:rPr>
              <w:t xml:space="preserve">   </w:t>
            </w:r>
            <w:r w:rsidRPr="00E66966">
              <w:rPr>
                <w:rFonts w:eastAsia="HGSMinchoE"/>
                <w:color w:val="000000" w:themeColor="text1"/>
                <w:sz w:val="20"/>
                <w:szCs w:val="20"/>
              </w:rPr>
              <w:t>(0.10)</w:t>
            </w:r>
          </w:p>
        </w:tc>
        <w:tc>
          <w:tcPr>
            <w:tcW w:w="900" w:type="dxa"/>
            <w:tcBorders>
              <w:bottom w:val="single" w:sz="18" w:space="0" w:color="000000" w:themeColor="text1"/>
              <w:right w:val="single" w:sz="12" w:space="0" w:color="000000" w:themeColor="text1"/>
            </w:tcBorders>
          </w:tcPr>
          <w:p w14:paraId="379EFA29" w14:textId="71B95B8C"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-0.006 </w:t>
            </w:r>
            <w:r w:rsidRPr="00E66966">
              <w:rPr>
                <w:rFonts w:eastAsia="HGSMinchoE"/>
                <w:color w:val="000000" w:themeColor="text1"/>
                <w:sz w:val="20"/>
                <w:szCs w:val="20"/>
              </w:rPr>
              <w:t>(0.68)</w:t>
            </w:r>
            <w:r w:rsidRPr="00E66966">
              <w:rPr>
                <w:rFonts w:eastAsia="HGSMinchoE"/>
                <w:color w:val="000000" w:themeColor="text1"/>
                <w:sz w:val="22"/>
                <w:szCs w:val="22"/>
              </w:rPr>
              <w:t xml:space="preserve"> </w:t>
            </w:r>
          </w:p>
        </w:tc>
        <w:tc>
          <w:tcPr>
            <w:tcW w:w="1165" w:type="dxa"/>
            <w:tcBorders>
              <w:left w:val="single" w:sz="12" w:space="0" w:color="000000" w:themeColor="text1"/>
              <w:bottom w:val="single" w:sz="18" w:space="0" w:color="000000" w:themeColor="text1"/>
              <w:right w:val="single" w:sz="18" w:space="0" w:color="000000" w:themeColor="text1"/>
            </w:tcBorders>
          </w:tcPr>
          <w:p w14:paraId="68EFC69E" w14:textId="0894C2AC"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r>
    </w:tbl>
    <w:p w14:paraId="348401E8" w14:textId="77777777" w:rsidR="00960F72" w:rsidRDefault="00960F72" w:rsidP="002A6DF5">
      <w:pPr>
        <w:spacing w:line="480" w:lineRule="auto"/>
        <w:rPr>
          <w:rFonts w:ascii="Times New Roman" w:hAnsi="Times New Roman" w:cs="Times New Roman"/>
          <w:b/>
          <w:bCs/>
          <w:color w:val="000000" w:themeColor="text1"/>
        </w:rPr>
      </w:pPr>
    </w:p>
    <w:p w14:paraId="471B91A9" w14:textId="456C2710" w:rsidR="00A40CBD" w:rsidRDefault="00A40CBD" w:rsidP="002A6DF5">
      <w:pPr>
        <w:spacing w:line="480" w:lineRule="auto"/>
        <w:rPr>
          <w:rFonts w:ascii="Times New Roman" w:hAnsi="Times New Roman" w:cs="Times New Roman"/>
          <w:b/>
          <w:bCs/>
          <w:color w:val="000000" w:themeColor="text1"/>
        </w:rPr>
      </w:pPr>
      <w:r w:rsidRPr="00A018BD">
        <w:rPr>
          <w:rFonts w:ascii="Times New Roman" w:hAnsi="Times New Roman" w:cs="Times New Roman"/>
          <w:b/>
          <w:bCs/>
          <w:color w:val="000000" w:themeColor="text1"/>
        </w:rPr>
        <w:t>Discussion</w:t>
      </w:r>
    </w:p>
    <w:p w14:paraId="78B3A8D2" w14:textId="6B70FF83" w:rsidR="00BB142A" w:rsidRPr="00530923" w:rsidRDefault="00CD5590" w:rsidP="00ED2863">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b/>
      </w:r>
      <w:r w:rsidR="00BB142A">
        <w:rPr>
          <w:rFonts w:ascii="Times New Roman" w:eastAsia="Times New Roman" w:hAnsi="Times New Roman" w:cs="Times New Roman"/>
          <w:color w:val="000000" w:themeColor="text1"/>
        </w:rPr>
        <w:t>Our demographic analysis of the two largest known populations of</w:t>
      </w:r>
      <w:r w:rsidR="001803B8">
        <w:rPr>
          <w:rFonts w:ascii="Times New Roman" w:eastAsia="Times New Roman" w:hAnsi="Times New Roman" w:cs="Times New Roman"/>
          <w:color w:val="000000" w:themeColor="text1"/>
        </w:rPr>
        <w:t xml:space="preserve"> the globally rare</w:t>
      </w:r>
      <w:r w:rsidR="00BB142A">
        <w:rPr>
          <w:rFonts w:ascii="Times New Roman" w:eastAsia="Times New Roman" w:hAnsi="Times New Roman" w:cs="Times New Roman"/>
          <w:color w:val="000000" w:themeColor="text1"/>
        </w:rPr>
        <w:t xml:space="preserve"> </w:t>
      </w:r>
      <w:r w:rsidR="00BB142A">
        <w:rPr>
          <w:rFonts w:ascii="Times New Roman" w:eastAsia="Times New Roman" w:hAnsi="Times New Roman" w:cs="Times New Roman"/>
          <w:i/>
          <w:iCs/>
          <w:color w:val="000000" w:themeColor="text1"/>
        </w:rPr>
        <w:t>Oenothera coloradensis</w:t>
      </w:r>
      <w:r w:rsidR="00311E36">
        <w:rPr>
          <w:rFonts w:ascii="Times New Roman" w:eastAsia="Times New Roman" w:hAnsi="Times New Roman" w:cs="Times New Roman"/>
          <w:color w:val="000000" w:themeColor="text1"/>
        </w:rPr>
        <w:t xml:space="preserve"> evaluate</w:t>
      </w:r>
      <w:r w:rsidR="00091043">
        <w:rPr>
          <w:rFonts w:ascii="Times New Roman" w:eastAsia="Times New Roman" w:hAnsi="Times New Roman" w:cs="Times New Roman"/>
          <w:color w:val="000000" w:themeColor="text1"/>
        </w:rPr>
        <w:t>d</w:t>
      </w:r>
      <w:r w:rsidR="00311E36">
        <w:rPr>
          <w:rFonts w:ascii="Times New Roman" w:eastAsia="Times New Roman" w:hAnsi="Times New Roman" w:cs="Times New Roman"/>
          <w:color w:val="000000" w:themeColor="text1"/>
        </w:rPr>
        <w:t xml:space="preserve"> the importance of seedbanks to population dynamics, identif</w:t>
      </w:r>
      <w:r w:rsidR="00091043">
        <w:rPr>
          <w:rFonts w:ascii="Times New Roman" w:eastAsia="Times New Roman" w:hAnsi="Times New Roman" w:cs="Times New Roman"/>
          <w:color w:val="000000" w:themeColor="text1"/>
        </w:rPr>
        <w:t>ied</w:t>
      </w:r>
      <w:r w:rsidR="00311E36">
        <w:rPr>
          <w:rFonts w:ascii="Times New Roman" w:eastAsia="Times New Roman" w:hAnsi="Times New Roman" w:cs="Times New Roman"/>
          <w:color w:val="000000" w:themeColor="text1"/>
        </w:rPr>
        <w:t xml:space="preserve"> the demographic mechanisms that allow this rare species to persist, and determine</w:t>
      </w:r>
      <w:r w:rsidR="00091043">
        <w:rPr>
          <w:rFonts w:ascii="Times New Roman" w:eastAsia="Times New Roman" w:hAnsi="Times New Roman" w:cs="Times New Roman"/>
          <w:color w:val="000000" w:themeColor="text1"/>
        </w:rPr>
        <w:t>d</w:t>
      </w:r>
      <w:r w:rsidR="00311E36">
        <w:rPr>
          <w:rFonts w:ascii="Times New Roman" w:eastAsia="Times New Roman" w:hAnsi="Times New Roman" w:cs="Times New Roman"/>
          <w:color w:val="000000" w:themeColor="text1"/>
        </w:rPr>
        <w:t xml:space="preserve"> the likelihood of these populations persisting into the future. </w:t>
      </w:r>
      <w:r w:rsidR="000F45D6">
        <w:rPr>
          <w:rFonts w:ascii="Times New Roman" w:eastAsia="Times New Roman" w:hAnsi="Times New Roman" w:cs="Times New Roman"/>
          <w:color w:val="000000" w:themeColor="text1"/>
        </w:rPr>
        <w:t xml:space="preserve">First, </w:t>
      </w:r>
      <w:r w:rsidR="00311E36">
        <w:rPr>
          <w:rFonts w:ascii="Times New Roman" w:eastAsia="Times New Roman" w:hAnsi="Times New Roman" w:cs="Times New Roman"/>
          <w:color w:val="000000" w:themeColor="text1"/>
        </w:rPr>
        <w:t xml:space="preserve">we found that </w:t>
      </w:r>
      <w:r w:rsidR="000F45D6">
        <w:rPr>
          <w:rFonts w:ascii="Times New Roman" w:eastAsia="Times New Roman" w:hAnsi="Times New Roman" w:cs="Times New Roman"/>
          <w:color w:val="000000" w:themeColor="text1"/>
        </w:rPr>
        <w:t xml:space="preserve">including information about cryptic life stages alters the outcomes of the population model </w:t>
      </w:r>
      <w:r w:rsidR="000F45D6">
        <w:rPr>
          <w:rFonts w:ascii="Times New Roman" w:eastAsia="Times New Roman" w:hAnsi="Times New Roman" w:cs="Times New Roman"/>
          <w:color w:val="000000" w:themeColor="text1"/>
        </w:rPr>
        <w:fldChar w:fldCharType="begin" w:fldLock="1"/>
      </w:r>
      <w:r w:rsidR="000F45D6">
        <w:rPr>
          <w:rFonts w:ascii="Times New Roman" w:eastAsia="Times New Roman" w:hAnsi="Times New Roman" w:cs="Times New Roman"/>
          <w:color w:val="000000" w:themeColor="text1"/>
        </w:rPr>
        <w:instrText>ADDIN CSL_CITATION {"citationItems":[{"id":"ITEM-1","itemData":{"DOI":"10.1111/oik.03696","ISBN":"1600-0706","ISSN":"16000706","abstract":"Dormant life stages are often critical for population viability in stochastic environments, but accurate field data characterizing them are difficult to collect. Such limitations may translate into uncertainties in demographic parameters describing these stages, which then may propagate errors in the examination of population-level responses to environmental variation. Expanding on current methods, we 1) apply data-driven approaches to estimate parameter uncertainty in vital rates of dormant life stages and 2) test whether such estimates provide more robust inferences about population dynamics. We built integral projection models (IPMs) for a fire-adapted, carnivorous plant species using a Bayesian framework to estimate uncertainty in parameters of three vital rates of dormant seeds – seed-bank ingression, stasis and egression. We used stochastic population projections and elasticity analyses to quantify the relative sensitivity of the stochastic population growth rate (log λs) to changes in these vital rates at different fire return intervals. We then ran stochastic projections of log λs for 1000 posterior samples of the three seed-bank vital rates and assessed how strongly their parameter uncertainty propagated into uncertainty in estimates of log λs and the probability of quasi-extinction, Pq(t). Elasticity analyses indicated that changes in seed-bank stasis and egression had large effects on log λs across fire return intervals. In turn, uncertainty in the estimates of these two vital rates explained &gt; 50% of the variation in log λs estimates at several fire-return intervals. Inferences about population viability became less certain as the time between fires widened, with estimates of Pq(t) potentially &gt; 20% higher when considering parameter uncertainty. Our results suggest that, for species with dormant stages, where data is often limited, failing to account for parameter uncertainty in population models may result in incorrect interpretations of population viability.","author":[{"dropping-particle":"","family":"Paniw","given":"Maria","non-dropping-particle":"","parse-names":false,"suffix":""},{"dropping-particle":"","family":"Quintana-Ascencio","given":"Pedro F.","non-dropping-particle":"","parse-names":false,"suffix":""},{"dropping-particle":"","family":"Ojeda","given":"Fernando","non-dropping-particle":"","parse-names":false,"suffix":""},{"dropping-particle":"","family":"Salguero-Gómez","given":"Roberto","non-dropping-particle":"","parse-names":false,"suffix":""}],"container-title":"Oikos","id":"ITEM-1","issue":"6","issued":{"date-parts":[["2017"]]},"page":"900-909","title":"Accounting for uncertainty in dormant life stages in stochastic demographic models","type":"article-journal","volume":"126"},"uris":["http://www.mendeley.com/documents/?uuid=43ed3b29-94b8-4286-8d6a-e2b7763b671f"]},{"id":"ITEM-2","itemData":{"DOI":"10.1016/j.ecolmodel.2019.108723","ISSN":"03043800","abstract":"Information on individuals from all stages of life is crucial to explore their ecology, evolution and conservation biology. However, the life cycles of many species contain cryptic life stages that are difficult to detect and track over time and are therefore omitted from demographic models. One example is the dormant seed bank, an evolutionary bet-hedging mechanism that buffers plant populations in variable environments. To evaluate this methodological oversight, we conduct simulations to explore the effect of seed bank parameter uncertainties on demographic outputs such as the deterministic (λ1) and stochastic population growth rate (λS), and extinction probabilities of 12 plant species. We have used uninformed and informed priors for seed bank parameters based on literature estimates, and reconstructed published models in which the seed bank was excluded without justification. Trials on removing the seed stage from models (6 species) explored the worst-case scenario for ignoring the seed bank. Inclusion of a seed bank and demographic uncertainty in seed bank parameters have little impact on stable populations (λ1 ≈ 1) with high post-seedling survival. When populations deviate from stability or demonstrate temporal demographic variation, greater changes in λ1 and the range of possible growth rates caused by demographic uncertainty are observed. As expected, decreasing populations (λ1 &lt; 1) benefit from the inclusion of a seed bank through increases in the growth rate and extinction times, whereas increasing populations (λ1 &gt; 1) are slowed down. While germination estimates from the literature cannot accurately reflect those obtained in the field, they provide a starting point to assess the relative importance of a seed bank. The exclusion of the seed bank must be justified by confirming that dormancy is either non-existent or not important. Accounting for cryptic stages in demographic models will produce better informed management decisions for threatened or invasive species.","author":[{"dropping-particle":"","family":"Nguyen","given":"Vuong","non-dropping-particle":"","parse-names":false,"suffix":""},{"dropping-particle":"","family":"Buckley","given":"Yvonne M.","non-dropping-particle":"","parse-names":false,"suffix":""},{"dropping-particle":"","family":"Salguero-Gómez","given":"Roberto","non-dropping-particle":"","parse-names":false,"suffix":""},{"dropping-particle":"","family":"Wardle","given":"Glenda M.","non-dropping-particle":"","parse-names":false,"suffix":""}],"container-title":"Ecological Modelling","id":"ITEM-2","issue":"June","issued":{"date-parts":[["2019"]]},"title":"Consequences of neglecting cryptic life stages from demographic models","type":"article-journal","volume":"408"},"uris":["http://www.mendeley.com/documents/?uuid=f0b13044-6923-4f88-ad25-b8cd0271b9b4"]}],"mendeley":{"formattedCitation":"(Paniw et al. 2017, Nguyen et al. 2019)","plainTextFormattedCitation":"(Paniw et al. 2017, Nguyen et al. 2019)","previouslyFormattedCitation":"(Paniw et al. 2017, Nguyen et al. 2019)"},"properties":{"noteIndex":0},"schema":"https://github.com/citation-style-language/schema/raw/master/csl-citation.json"}</w:instrText>
      </w:r>
      <w:r w:rsidR="000F45D6">
        <w:rPr>
          <w:rFonts w:ascii="Times New Roman" w:eastAsia="Times New Roman" w:hAnsi="Times New Roman" w:cs="Times New Roman"/>
          <w:color w:val="000000" w:themeColor="text1"/>
        </w:rPr>
        <w:fldChar w:fldCharType="separate"/>
      </w:r>
      <w:r w:rsidR="000F45D6" w:rsidRPr="00530923">
        <w:rPr>
          <w:rFonts w:ascii="Times New Roman" w:eastAsia="Times New Roman" w:hAnsi="Times New Roman" w:cs="Times New Roman"/>
          <w:noProof/>
          <w:color w:val="000000" w:themeColor="text1"/>
        </w:rPr>
        <w:t>(Paniw et al. 2017, Nguyen et al. 2019)</w:t>
      </w:r>
      <w:r w:rsidR="000F45D6">
        <w:rPr>
          <w:rFonts w:ascii="Times New Roman" w:eastAsia="Times New Roman" w:hAnsi="Times New Roman" w:cs="Times New Roman"/>
          <w:color w:val="000000" w:themeColor="text1"/>
        </w:rPr>
        <w:fldChar w:fldCharType="end"/>
      </w:r>
      <w:r w:rsidR="000F45D6">
        <w:rPr>
          <w:rFonts w:ascii="Times New Roman" w:eastAsia="Times New Roman" w:hAnsi="Times New Roman" w:cs="Times New Roman"/>
          <w:color w:val="000000" w:themeColor="text1"/>
        </w:rPr>
        <w:t xml:space="preserve">. </w:t>
      </w:r>
      <w:r w:rsidR="00311E36">
        <w:rPr>
          <w:rFonts w:ascii="Times New Roman" w:eastAsia="Times New Roman" w:hAnsi="Times New Roman" w:cs="Times New Roman"/>
          <w:i/>
          <w:iCs/>
          <w:color w:val="000000" w:themeColor="text1"/>
        </w:rPr>
        <w:t>O. coloradensis</w:t>
      </w:r>
      <w:r w:rsidR="00BB142A">
        <w:rPr>
          <w:rFonts w:ascii="Times New Roman" w:eastAsia="Times New Roman" w:hAnsi="Times New Roman" w:cs="Times New Roman"/>
          <w:color w:val="000000" w:themeColor="text1"/>
        </w:rPr>
        <w:t xml:space="preserve"> populations </w:t>
      </w:r>
      <w:r w:rsidR="00730AA9">
        <w:rPr>
          <w:rFonts w:ascii="Times New Roman" w:eastAsia="Times New Roman" w:hAnsi="Times New Roman" w:cs="Times New Roman"/>
          <w:color w:val="000000" w:themeColor="text1"/>
        </w:rPr>
        <w:t xml:space="preserve">show signs of negative density-dependence at the subpopulation scale (Table 4; Fig. 5). However, these populations </w:t>
      </w:r>
      <w:r w:rsidR="00BB142A">
        <w:rPr>
          <w:rFonts w:ascii="Times New Roman" w:eastAsia="Times New Roman" w:hAnsi="Times New Roman" w:cs="Times New Roman"/>
          <w:color w:val="000000" w:themeColor="text1"/>
        </w:rPr>
        <w:t xml:space="preserve">do not </w:t>
      </w:r>
      <w:r w:rsidR="00311E36">
        <w:rPr>
          <w:rFonts w:ascii="Times New Roman" w:eastAsia="Times New Roman" w:hAnsi="Times New Roman" w:cs="Times New Roman"/>
          <w:color w:val="000000" w:themeColor="text1"/>
        </w:rPr>
        <w:t xml:space="preserve">show substantial evidence </w:t>
      </w:r>
      <w:r w:rsidR="00BB142A">
        <w:rPr>
          <w:rFonts w:ascii="Times New Roman" w:eastAsia="Times New Roman" w:hAnsi="Times New Roman" w:cs="Times New Roman"/>
          <w:color w:val="000000" w:themeColor="text1"/>
        </w:rPr>
        <w:t xml:space="preserve">of demographic compensation, vital rate buffering, spatial asynchrony, or </w:t>
      </w:r>
      <w:r w:rsidR="00BB142A">
        <w:rPr>
          <w:rFonts w:ascii="Times New Roman" w:eastAsia="Times New Roman" w:hAnsi="Times New Roman" w:cs="Times New Roman"/>
          <w:color w:val="000000" w:themeColor="text1"/>
        </w:rPr>
        <w:lastRenderedPageBreak/>
        <w:t xml:space="preserve">fine-scale source-sink dynamics. This may indicate that while these mechanisms may be important for the persistence of many small populations of rare plants, they are not strictly necessary in all cases. </w:t>
      </w:r>
      <w:r w:rsidR="000F45D6">
        <w:rPr>
          <w:rFonts w:ascii="Times New Roman" w:eastAsia="Times New Roman" w:hAnsi="Times New Roman" w:cs="Times New Roman"/>
          <w:color w:val="000000" w:themeColor="text1"/>
        </w:rPr>
        <w:t xml:space="preserve">Third, </w:t>
      </w:r>
      <w:r w:rsidR="00311E36">
        <w:rPr>
          <w:rFonts w:ascii="Times New Roman" w:eastAsia="Times New Roman" w:hAnsi="Times New Roman" w:cs="Times New Roman"/>
          <w:color w:val="000000" w:themeColor="text1"/>
        </w:rPr>
        <w:t xml:space="preserve">we found that </w:t>
      </w:r>
      <w:r w:rsidR="000F45D6">
        <w:rPr>
          <w:rFonts w:ascii="Times New Roman" w:eastAsia="Times New Roman" w:hAnsi="Times New Roman" w:cs="Times New Roman"/>
          <w:color w:val="000000" w:themeColor="text1"/>
        </w:rPr>
        <w:t>these populations are likely to persist in the short term, substantiating the 2019 decision to remove this species from the Endangered Species List</w:t>
      </w:r>
      <w:r w:rsidR="00311E36">
        <w:rPr>
          <w:rFonts w:ascii="Times New Roman" w:eastAsia="Times New Roman" w:hAnsi="Times New Roman" w:cs="Times New Roman"/>
          <w:color w:val="000000" w:themeColor="text1"/>
        </w:rPr>
        <w:t>. However,</w:t>
      </w:r>
      <w:r w:rsidR="000F45D6">
        <w:rPr>
          <w:rFonts w:ascii="Times New Roman" w:eastAsia="Times New Roman" w:hAnsi="Times New Roman" w:cs="Times New Roman"/>
          <w:color w:val="000000" w:themeColor="text1"/>
        </w:rPr>
        <w:t xml:space="preserve"> the </w:t>
      </w:r>
      <w:r w:rsidR="00311E36">
        <w:rPr>
          <w:rFonts w:ascii="Times New Roman" w:eastAsia="Times New Roman" w:hAnsi="Times New Roman" w:cs="Times New Roman"/>
          <w:color w:val="000000" w:themeColor="text1"/>
        </w:rPr>
        <w:t xml:space="preserve">potential </w:t>
      </w:r>
      <w:r w:rsidR="000F45D6">
        <w:rPr>
          <w:rFonts w:ascii="Times New Roman" w:eastAsia="Times New Roman" w:hAnsi="Times New Roman" w:cs="Times New Roman"/>
          <w:color w:val="000000" w:themeColor="text1"/>
        </w:rPr>
        <w:t xml:space="preserve">negative effects of climate warming emphasize the importance of continued habitat protection </w:t>
      </w:r>
      <w:r w:rsidR="000F45D6">
        <w:rPr>
          <w:rFonts w:ascii="Times New Roman" w:eastAsia="Times New Roman" w:hAnsi="Times New Roman" w:cs="Times New Roman"/>
          <w:color w:val="000000" w:themeColor="text1"/>
        </w:rPr>
        <w:fldChar w:fldCharType="begin" w:fldLock="1"/>
      </w:r>
      <w:r w:rsidR="000F45D6">
        <w:rPr>
          <w:rFonts w:ascii="Times New Roman" w:eastAsia="Times New Roman" w:hAnsi="Times New Roman" w:cs="Times New Roman"/>
          <w:color w:val="000000" w:themeColor="text1"/>
        </w:rPr>
        <w:instrText>ADDIN CSL_CITATION {"citationItems":[{"id":"ITEM-1","itemData":{"author":[{"dropping-particle":"","family":"Everson","given":"Margaret E","non-dropping-particle":"","parse-names":false,"suffix":""}],"container-title":"Federal Register: The Daily Journal of the United States","id":"ITEM-1","issue":"214","issued":{"date-parts":[["2019"]]},"page":"59570-59588","title":"Endangered and Threatened Wildlife and Plants; Removing Oenothera coloradensis (Colorado Butterfly Plant) From the Federal List of Endangered and Threatened Plants","type":"article-journal","volume":"84"},"uris":["http://www.mendeley.com/documents/?uuid=276c0e49-951d-42c8-9236-8953e9ac06a0"]}],"mendeley":{"formattedCitation":"(Everson 2019)","plainTextFormattedCitation":"(Everson 2019)","previouslyFormattedCitation":"(Everson 2019)"},"properties":{"noteIndex":0},"schema":"https://github.com/citation-style-language/schema/raw/master/csl-citation.json"}</w:instrText>
      </w:r>
      <w:r w:rsidR="000F45D6">
        <w:rPr>
          <w:rFonts w:ascii="Times New Roman" w:eastAsia="Times New Roman" w:hAnsi="Times New Roman" w:cs="Times New Roman"/>
          <w:color w:val="000000" w:themeColor="text1"/>
        </w:rPr>
        <w:fldChar w:fldCharType="separate"/>
      </w:r>
      <w:r w:rsidR="000F45D6" w:rsidRPr="00960F72">
        <w:rPr>
          <w:rFonts w:ascii="Times New Roman" w:eastAsia="Times New Roman" w:hAnsi="Times New Roman" w:cs="Times New Roman"/>
          <w:noProof/>
          <w:color w:val="000000" w:themeColor="text1"/>
        </w:rPr>
        <w:t>(Everson 2019)</w:t>
      </w:r>
      <w:r w:rsidR="000F45D6">
        <w:rPr>
          <w:rFonts w:ascii="Times New Roman" w:eastAsia="Times New Roman" w:hAnsi="Times New Roman" w:cs="Times New Roman"/>
          <w:color w:val="000000" w:themeColor="text1"/>
        </w:rPr>
        <w:fldChar w:fldCharType="end"/>
      </w:r>
      <w:r w:rsidR="000F45D6">
        <w:rPr>
          <w:rFonts w:ascii="Times New Roman" w:eastAsia="Times New Roman" w:hAnsi="Times New Roman" w:cs="Times New Roman"/>
          <w:color w:val="000000" w:themeColor="text1"/>
        </w:rPr>
        <w:t>.</w:t>
      </w:r>
    </w:p>
    <w:p w14:paraId="1F608703" w14:textId="0C92F365" w:rsidR="00BB142A" w:rsidRDefault="00BB142A" w:rsidP="00BB142A">
      <w:pPr>
        <w:spacing w:line="480" w:lineRule="auto"/>
        <w:ind w:firstLine="720"/>
        <w:rPr>
          <w:rFonts w:ascii="Times New Roman" w:eastAsia="HGSMinchoE" w:hAnsi="Times New Roman" w:cs="Times New Roman"/>
          <w:color w:val="000000" w:themeColor="text1"/>
        </w:rPr>
      </w:pPr>
      <w:commentRangeStart w:id="58"/>
      <w:r>
        <w:rPr>
          <w:rFonts w:ascii="Times New Roman" w:eastAsia="Times New Roman" w:hAnsi="Times New Roman" w:cs="Times New Roman"/>
          <w:color w:val="000000" w:themeColor="text1"/>
        </w:rPr>
        <w:t>Including</w:t>
      </w:r>
      <w:commentRangeEnd w:id="58"/>
      <w:r w:rsidR="00CE19F0">
        <w:rPr>
          <w:rStyle w:val="CommentReference"/>
        </w:rPr>
        <w:commentReference w:id="58"/>
      </w:r>
      <w:r>
        <w:rPr>
          <w:rFonts w:ascii="Times New Roman" w:eastAsia="Times New Roman" w:hAnsi="Times New Roman" w:cs="Times New Roman"/>
          <w:color w:val="000000" w:themeColor="text1"/>
        </w:rPr>
        <w:t xml:space="preserve"> a discrete seedbank state in an IPM decreased the asymptotic population growth rate compared to an IPM with only a continuous, size-based state, although both growth rates were still positive </w:t>
      </w:r>
      <w:r w:rsidRPr="00BB12A9">
        <w:rPr>
          <w:rFonts w:ascii="Times New Roman" w:eastAsia="Times New Roman" w:hAnsi="Times New Roman" w:cs="Times New Roman"/>
          <w:color w:val="000000" w:themeColor="text1"/>
        </w:rPr>
        <w:t xml:space="preserve">(Table 2: with seedbank: IPM “A”, </w:t>
      </w:r>
      <w:r w:rsidRPr="00BB12A9">
        <w:rPr>
          <w:rFonts w:ascii="Times New Roman" w:eastAsia="HGSMinchoE" w:hAnsi="Times New Roman" w:cs="Times New Roman"/>
          <w:color w:val="000000" w:themeColor="text1"/>
        </w:rPr>
        <w:t>log(λ) = 0.39</w:t>
      </w:r>
      <w:r w:rsidRPr="00BB12A9">
        <w:rPr>
          <w:rFonts w:ascii="Times New Roman" w:eastAsia="Times New Roman" w:hAnsi="Times New Roman" w:cs="Times New Roman"/>
          <w:color w:val="000000" w:themeColor="text1"/>
        </w:rPr>
        <w:t>; without seedbank: IPM “OO”, log(</w:t>
      </w:r>
      <w:r w:rsidRPr="00BB12A9">
        <w:rPr>
          <w:rFonts w:ascii="Times New Roman" w:eastAsia="HGSMinchoE" w:hAnsi="Times New Roman" w:cs="Times New Roman"/>
          <w:color w:val="000000" w:themeColor="text1"/>
        </w:rPr>
        <w:t>λ</w:t>
      </w:r>
      <w:r w:rsidRPr="00BB12A9">
        <w:rPr>
          <w:rFonts w:ascii="Times New Roman" w:eastAsia="Times New Roman" w:hAnsi="Times New Roman" w:cs="Times New Roman"/>
          <w:color w:val="000000" w:themeColor="text1"/>
        </w:rPr>
        <w:t>) = 0.41).</w:t>
      </w:r>
      <w:r>
        <w:rPr>
          <w:rFonts w:ascii="Times New Roman" w:eastAsia="Times New Roman" w:hAnsi="Times New Roman" w:cs="Times New Roman"/>
          <w:color w:val="000000" w:themeColor="text1"/>
        </w:rPr>
        <w:t xml:space="preserve"> The importance of the including the seedbank in the model aligned with our expectations, </w:t>
      </w:r>
      <w:r w:rsidR="00E35717">
        <w:rPr>
          <w:rFonts w:ascii="Times New Roman" w:eastAsia="Times New Roman" w:hAnsi="Times New Roman" w:cs="Times New Roman"/>
          <w:color w:val="000000" w:themeColor="text1"/>
        </w:rPr>
        <w:t>al</w:t>
      </w:r>
      <w:r>
        <w:rPr>
          <w:rFonts w:ascii="Times New Roman" w:eastAsia="Times New Roman" w:hAnsi="Times New Roman" w:cs="Times New Roman"/>
          <w:color w:val="000000" w:themeColor="text1"/>
        </w:rPr>
        <w:t xml:space="preserve">though </w:t>
      </w:r>
      <w:r w:rsidR="00E35717">
        <w:rPr>
          <w:rFonts w:ascii="Times New Roman" w:eastAsia="Times New Roman" w:hAnsi="Times New Roman" w:cs="Times New Roman"/>
          <w:color w:val="000000" w:themeColor="text1"/>
        </w:rPr>
        <w:t xml:space="preserve">it was surprising </w:t>
      </w:r>
      <w:r>
        <w:rPr>
          <w:rFonts w:ascii="Times New Roman" w:eastAsia="Times New Roman" w:hAnsi="Times New Roman" w:cs="Times New Roman"/>
          <w:color w:val="000000" w:themeColor="text1"/>
        </w:rPr>
        <w:t xml:space="preserve">that including </w:t>
      </w:r>
      <w:r w:rsidR="00E35717">
        <w:rPr>
          <w:rFonts w:ascii="Times New Roman" w:eastAsia="Times New Roman" w:hAnsi="Times New Roman" w:cs="Times New Roman"/>
          <w:color w:val="000000" w:themeColor="text1"/>
        </w:rPr>
        <w:t xml:space="preserve">the seed bank </w:t>
      </w:r>
      <w:r>
        <w:rPr>
          <w:rFonts w:ascii="Times New Roman" w:eastAsia="Times New Roman" w:hAnsi="Times New Roman" w:cs="Times New Roman"/>
          <w:color w:val="000000" w:themeColor="text1"/>
        </w:rPr>
        <w:t>decreased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w:t>
      </w:r>
      <w:r w:rsidR="00E35717">
        <w:rPr>
          <w:rFonts w:ascii="Times New Roman" w:eastAsia="HGSMinchoE" w:hAnsi="Times New Roman" w:cs="Times New Roman"/>
          <w:color w:val="000000" w:themeColor="text1"/>
        </w:rPr>
        <w:t>because</w:t>
      </w:r>
      <w:r>
        <w:rPr>
          <w:rFonts w:ascii="Times New Roman" w:eastAsia="HGSMinchoE" w:hAnsi="Times New Roman" w:cs="Times New Roman"/>
          <w:color w:val="000000" w:themeColor="text1"/>
        </w:rPr>
        <w:t xml:space="preserve"> seedbanks are thought of as buffers against stochastic causes of population decline. This could be related to the fact that seedbank vital rate parameters were inferred from laboratory tests of germination and viability rates, which may not be good representations of </w:t>
      </w:r>
      <w:r>
        <w:rPr>
          <w:rFonts w:ascii="Times New Roman" w:eastAsia="HGSMinchoE" w:hAnsi="Times New Roman" w:cs="Times New Roman"/>
          <w:i/>
          <w:iCs/>
          <w:color w:val="000000" w:themeColor="text1"/>
        </w:rPr>
        <w:t>in situ</w:t>
      </w:r>
      <w:r>
        <w:rPr>
          <w:rFonts w:ascii="Times New Roman" w:eastAsia="HGSMinchoE" w:hAnsi="Times New Roman" w:cs="Times New Roman"/>
          <w:color w:val="000000" w:themeColor="text1"/>
        </w:rPr>
        <w:t xml:space="preserve"> rates of viability and germination. The annual rate of seed death (10%) was inferred from an </w:t>
      </w:r>
      <w:r>
        <w:rPr>
          <w:rFonts w:ascii="Times New Roman" w:eastAsia="HGSMinchoE" w:hAnsi="Times New Roman" w:cs="Times New Roman"/>
          <w:i/>
          <w:iCs/>
          <w:color w:val="000000" w:themeColor="text1"/>
        </w:rPr>
        <w:t xml:space="preserve">in situ </w:t>
      </w:r>
      <w:r>
        <w:rPr>
          <w:rFonts w:ascii="Times New Roman" w:eastAsia="HGSMinchoE" w:hAnsi="Times New Roman" w:cs="Times New Roman"/>
          <w:color w:val="000000" w:themeColor="text1"/>
        </w:rPr>
        <w:t>study, but is imprecise because of low sample size. These discrete rates for the probability of persisting and transitioning out of the seedbank have high elasticity, but not the highest elasticity of any vital rate in the IPM (</w:t>
      </w:r>
      <w:r w:rsidR="002F2A01">
        <w:rPr>
          <w:rFonts w:ascii="Times New Roman" w:eastAsia="HGSMinchoE" w:hAnsi="Times New Roman" w:cs="Times New Roman"/>
          <w:color w:val="000000" w:themeColor="text1"/>
        </w:rPr>
        <w:t>Fig. 4</w:t>
      </w:r>
      <w:r>
        <w:rPr>
          <w:rFonts w:ascii="Times New Roman" w:eastAsia="HGSMinchoE" w:hAnsi="Times New Roman" w:cs="Times New Roman"/>
          <w:color w:val="000000" w:themeColor="text1"/>
        </w:rPr>
        <w:t xml:space="preserve">C), which </w:t>
      </w:r>
      <w:r w:rsidR="00623732">
        <w:rPr>
          <w:rFonts w:ascii="Times New Roman" w:eastAsia="HGSMinchoE" w:hAnsi="Times New Roman" w:cs="Times New Roman"/>
          <w:color w:val="000000" w:themeColor="text1"/>
        </w:rPr>
        <w:t xml:space="preserve">means </w:t>
      </w:r>
      <w:r>
        <w:rPr>
          <w:rFonts w:ascii="Times New Roman" w:eastAsia="HGSMinchoE" w:hAnsi="Times New Roman" w:cs="Times New Roman"/>
          <w:color w:val="000000" w:themeColor="text1"/>
        </w:rPr>
        <w:t xml:space="preserve">that imprecision in these vital rate estimates would not drastically impact predictions made from the IPM. The rate at which seeds produced by adult plants in year </w:t>
      </w:r>
      <w:r>
        <w:rPr>
          <w:rFonts w:ascii="Times New Roman" w:eastAsia="HGSMinchoE" w:hAnsi="Times New Roman" w:cs="Times New Roman"/>
          <w:i/>
          <w:iCs/>
          <w:color w:val="000000" w:themeColor="text1"/>
        </w:rPr>
        <w:t>t</w:t>
      </w:r>
      <w:r>
        <w:rPr>
          <w:rFonts w:ascii="Times New Roman" w:eastAsia="HGSMinchoE" w:hAnsi="Times New Roman" w:cs="Times New Roman"/>
          <w:color w:val="000000" w:themeColor="text1"/>
        </w:rPr>
        <w:t xml:space="preserve"> go into the seedbank in year </w:t>
      </w:r>
      <w:r>
        <w:rPr>
          <w:rFonts w:ascii="Times New Roman" w:eastAsia="HGSMinchoE" w:hAnsi="Times New Roman" w:cs="Times New Roman"/>
          <w:i/>
          <w:iCs/>
          <w:color w:val="000000" w:themeColor="text1"/>
        </w:rPr>
        <w:t>t</w:t>
      </w:r>
      <w:r>
        <w:rPr>
          <w:rFonts w:ascii="Times New Roman" w:eastAsia="HGSMinchoE" w:hAnsi="Times New Roman" w:cs="Times New Roman"/>
          <w:color w:val="000000" w:themeColor="text1"/>
        </w:rPr>
        <w:t xml:space="preserve">+1 </w:t>
      </w:r>
      <w:r w:rsidRPr="00EE16E8">
        <w:rPr>
          <w:rFonts w:ascii="Times New Roman" w:eastAsia="HGSMinchoE" w:hAnsi="Times New Roman" w:cs="Times New Roman"/>
          <w:color w:val="000000" w:themeColor="text1"/>
        </w:rPr>
        <w:t>is</w:t>
      </w:r>
      <w:r>
        <w:rPr>
          <w:rFonts w:ascii="Times New Roman" w:eastAsia="HGSMinchoE" w:hAnsi="Times New Roman" w:cs="Times New Roman"/>
          <w:color w:val="000000" w:themeColor="text1"/>
        </w:rPr>
        <w:t xml:space="preserve"> the vital rate function with highest elasticity, however we have higher confidence in the accuracy of this vital rate because it was based on field-collected data. Previous matrix population models of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without a seedbank state that were constructed in the 1990s identified the emergence rate of new seedlings </w:t>
      </w:r>
      <w:r>
        <w:rPr>
          <w:rFonts w:ascii="Times New Roman" w:eastAsia="HGSMinchoE" w:hAnsi="Times New Roman" w:cs="Times New Roman"/>
          <w:color w:val="000000" w:themeColor="text1"/>
        </w:rPr>
        <w:lastRenderedPageBreak/>
        <w:t>as the vital rate most important for determining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w:t>
      </w:r>
      <w:r>
        <w:rPr>
          <w:rFonts w:ascii="Times New Roman" w:eastAsia="HGSMinchoE" w:hAnsi="Times New Roman" w:cs="Times New Roman"/>
          <w:color w:val="000000" w:themeColor="text1"/>
        </w:rPr>
        <w:fldChar w:fldCharType="begin" w:fldLock="1"/>
      </w:r>
      <w:r>
        <w:rPr>
          <w:rFonts w:ascii="Times New Roman" w:eastAsia="HGSMinchoE" w:hAnsi="Times New Roman" w:cs="Times New Roman"/>
          <w:color w:val="000000" w:themeColor="text1"/>
        </w:rPr>
        <w:instrText>ADDIN CSL_CITATION {"citationItems":[{"id":"ITEM-1","itemData":{"author":[{"dropping-particle":"","family":"Floyd","given":"Sandra K","non-dropping-particle":"","parse-names":false,"suffix":""},{"dropping-particle":"","family":"Ranker","given":"Tom A","non-dropping-particle":"","parse-names":false,"suffix":""}],"container-title":"International Journal of Plant Sciences","id":"ITEM-1","issue":"5","issued":{"date-parts":[["1998"]]},"page":"853-863","title":"Analysis of a Transition Matrix Model for Gaura neomexicana Ssp . coloradensis (Onagraceae) Reveals Spatial and Temporal Demographic Variability","type":"article-journal","volume":"159"},"uris":["http://www.mendeley.com/documents/?uuid=80eb8229-fbe2-4a1d-b73f-194040f32579"]}],"mendeley":{"formattedCitation":"(Floyd and Ranker 1998)","plainTextFormattedCitation":"(Floyd and Ranker 1998)","previouslyFormattedCitation":"(Floyd and Ranker 1998)"},"properties":{"noteIndex":0},"schema":"https://github.com/citation-style-language/schema/raw/master/csl-citation.json"}</w:instrText>
      </w:r>
      <w:r>
        <w:rPr>
          <w:rFonts w:ascii="Times New Roman" w:eastAsia="HGSMinchoE" w:hAnsi="Times New Roman" w:cs="Times New Roman"/>
          <w:color w:val="000000" w:themeColor="text1"/>
        </w:rPr>
        <w:fldChar w:fldCharType="separate"/>
      </w:r>
      <w:r w:rsidRPr="00FC77DA">
        <w:rPr>
          <w:rFonts w:ascii="Times New Roman" w:eastAsia="HGSMinchoE" w:hAnsi="Times New Roman" w:cs="Times New Roman"/>
          <w:noProof/>
          <w:color w:val="000000" w:themeColor="text1"/>
        </w:rPr>
        <w:t>(Floyd and Ranker 1998)</w:t>
      </w:r>
      <w:r>
        <w:rPr>
          <w:rFonts w:ascii="Times New Roman" w:eastAsia="HGSMinchoE" w:hAnsi="Times New Roman" w:cs="Times New Roman"/>
          <w:color w:val="000000" w:themeColor="text1"/>
        </w:rPr>
        <w:fldChar w:fldCharType="end"/>
      </w:r>
      <w:r>
        <w:rPr>
          <w:rFonts w:ascii="Times New Roman" w:eastAsia="HGSMinchoE" w:hAnsi="Times New Roman" w:cs="Times New Roman"/>
          <w:color w:val="000000" w:themeColor="text1"/>
        </w:rPr>
        <w:t xml:space="preserve">. Our finding that seedbank state transitions are important for this species aligns with this previous result, since rate of seedling emergence is the </w:t>
      </w:r>
      <w:r w:rsidR="00906A31">
        <w:rPr>
          <w:rFonts w:ascii="Times New Roman" w:eastAsia="HGSMinchoE" w:hAnsi="Times New Roman" w:cs="Times New Roman"/>
          <w:color w:val="000000" w:themeColor="text1"/>
        </w:rPr>
        <w:t xml:space="preserve">above-ground </w:t>
      </w:r>
      <w:r>
        <w:rPr>
          <w:rFonts w:ascii="Times New Roman" w:eastAsia="HGSMinchoE" w:hAnsi="Times New Roman" w:cs="Times New Roman"/>
          <w:color w:val="000000" w:themeColor="text1"/>
        </w:rPr>
        <w:t xml:space="preserve">plant vital rate that is closest to the seedbank in this plant’s life cycle. The seedbank can be an important element of a perennial plant’s lifecycle, and if possible, should be modeled explicitly based on </w:t>
      </w:r>
      <w:r>
        <w:rPr>
          <w:rFonts w:ascii="Times New Roman" w:eastAsia="HGSMinchoE" w:hAnsi="Times New Roman" w:cs="Times New Roman"/>
          <w:i/>
          <w:iCs/>
          <w:color w:val="000000" w:themeColor="text1"/>
        </w:rPr>
        <w:t>in situ</w:t>
      </w:r>
      <w:r>
        <w:rPr>
          <w:rFonts w:ascii="Times New Roman" w:eastAsia="HGSMinchoE" w:hAnsi="Times New Roman" w:cs="Times New Roman"/>
          <w:color w:val="000000" w:themeColor="text1"/>
        </w:rPr>
        <w:t xml:space="preserve"> estimates of the probability of seeds going into, persisting in, and emerging from the seedbank.     </w:t>
      </w:r>
    </w:p>
    <w:p w14:paraId="55284858" w14:textId="10FA95E6" w:rsidR="00BB142A" w:rsidRDefault="00BB142A" w:rsidP="00ED2863">
      <w:pPr>
        <w:spacing w:line="480" w:lineRule="auto"/>
        <w:ind w:firstLine="720"/>
        <w:rPr>
          <w:rFonts w:ascii="Times New Roman" w:eastAsia="HGSMinchoE" w:hAnsi="Times New Roman" w:cs="Times New Roman"/>
          <w:color w:val="000000" w:themeColor="text1"/>
        </w:rPr>
      </w:pPr>
      <w:commentRangeStart w:id="59"/>
      <w:r>
        <w:rPr>
          <w:rFonts w:ascii="Times New Roman" w:eastAsia="HGSMinchoE" w:hAnsi="Times New Roman" w:cs="Times New Roman"/>
          <w:color w:val="000000" w:themeColor="text1"/>
        </w:rPr>
        <w:t>We</w:t>
      </w:r>
      <w:commentRangeEnd w:id="59"/>
      <w:r w:rsidR="00CE19F0">
        <w:rPr>
          <w:rStyle w:val="CommentReference"/>
        </w:rPr>
        <w:commentReference w:id="59"/>
      </w:r>
      <w:r>
        <w:rPr>
          <w:rFonts w:ascii="Times New Roman" w:eastAsia="HGSMinchoE" w:hAnsi="Times New Roman" w:cs="Times New Roman"/>
          <w:color w:val="000000" w:themeColor="text1"/>
        </w:rPr>
        <w:t xml:space="preserve"> </w:t>
      </w:r>
      <w:r w:rsidR="00730AA9">
        <w:rPr>
          <w:rFonts w:ascii="Times New Roman" w:eastAsia="HGSMinchoE" w:hAnsi="Times New Roman" w:cs="Times New Roman"/>
          <w:color w:val="000000" w:themeColor="text1"/>
        </w:rPr>
        <w:t>found evidence that, of the</w:t>
      </w:r>
      <w:r>
        <w:rPr>
          <w:rFonts w:ascii="Times New Roman" w:eastAsia="HGSMinchoE" w:hAnsi="Times New Roman" w:cs="Times New Roman"/>
          <w:color w:val="000000" w:themeColor="text1"/>
        </w:rPr>
        <w:t xml:space="preserve"> five proposed demographic mechanisms of small population persistence</w:t>
      </w:r>
      <w:r w:rsidR="00730AA9">
        <w:rPr>
          <w:rFonts w:ascii="Times New Roman" w:eastAsia="HGSMinchoE" w:hAnsi="Times New Roman" w:cs="Times New Roman"/>
          <w:color w:val="000000" w:themeColor="text1"/>
        </w:rPr>
        <w:t xml:space="preserve">, negative density dependence was the only one acting in these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population</w:t>
      </w:r>
      <w:r w:rsidR="00730AA9">
        <w:rPr>
          <w:rFonts w:ascii="Times New Roman" w:eastAsia="HGSMinchoE" w:hAnsi="Times New Roman" w:cs="Times New Roman"/>
          <w:color w:val="000000" w:themeColor="text1"/>
        </w:rPr>
        <w:t>s</w:t>
      </w:r>
      <w:r>
        <w:rPr>
          <w:rFonts w:ascii="Times New Roman" w:eastAsia="HGSMinchoE" w:hAnsi="Times New Roman" w:cs="Times New Roman"/>
          <w:color w:val="000000" w:themeColor="text1"/>
        </w:rPr>
        <w:t xml:space="preserve">. </w:t>
      </w:r>
      <w:r w:rsidR="00730AA9">
        <w:rPr>
          <w:rFonts w:ascii="Times New Roman" w:eastAsia="HGSMinchoE" w:hAnsi="Times New Roman" w:cs="Times New Roman"/>
          <w:color w:val="000000" w:themeColor="text1"/>
        </w:rPr>
        <w:t>Including population size in the previous year as a covariate in vital rate models typically improved model fit, suggesting that density dependence is an important driver of growth, survival, and reproduction (Table 4).</w:t>
      </w:r>
      <w:r w:rsidR="0011495C">
        <w:rPr>
          <w:rFonts w:ascii="Times New Roman" w:eastAsia="HGSMinchoE" w:hAnsi="Times New Roman" w:cs="Times New Roman"/>
          <w:color w:val="000000" w:themeColor="text1"/>
        </w:rPr>
        <w:t xml:space="preserve"> </w:t>
      </w:r>
      <w:r w:rsidR="00730AA9">
        <w:rPr>
          <w:rFonts w:ascii="Times New Roman" w:eastAsia="HGSMinchoE" w:hAnsi="Times New Roman" w:cs="Times New Roman"/>
          <w:color w:val="000000" w:themeColor="text1"/>
        </w:rPr>
        <w:t xml:space="preserve">Within a single subpopulation, population growth rate and the ratio of population size in year </w:t>
      </w:r>
      <w:r w:rsidR="00730AA9">
        <w:rPr>
          <w:rFonts w:ascii="Times New Roman" w:eastAsia="HGSMinchoE" w:hAnsi="Times New Roman" w:cs="Times New Roman"/>
          <w:i/>
          <w:iCs/>
          <w:color w:val="000000" w:themeColor="text1"/>
        </w:rPr>
        <w:t xml:space="preserve">t+1 </w:t>
      </w:r>
      <w:r w:rsidR="00730AA9">
        <w:rPr>
          <w:rFonts w:ascii="Times New Roman" w:eastAsia="HGSMinchoE" w:hAnsi="Times New Roman" w:cs="Times New Roman"/>
          <w:color w:val="000000" w:themeColor="text1"/>
        </w:rPr>
        <w:t xml:space="preserve">to year </w:t>
      </w:r>
      <w:r w:rsidR="00730AA9">
        <w:rPr>
          <w:rFonts w:ascii="Times New Roman" w:eastAsia="HGSMinchoE" w:hAnsi="Times New Roman" w:cs="Times New Roman"/>
          <w:i/>
          <w:iCs/>
          <w:color w:val="000000" w:themeColor="text1"/>
        </w:rPr>
        <w:t>t</w:t>
      </w:r>
      <w:r w:rsidR="00730AA9">
        <w:rPr>
          <w:rFonts w:ascii="Times New Roman" w:eastAsia="HGSMinchoE" w:hAnsi="Times New Roman" w:cs="Times New Roman"/>
          <w:color w:val="000000" w:themeColor="text1"/>
        </w:rPr>
        <w:t xml:space="preserve"> was generally higher when population size in year </w:t>
      </w:r>
      <w:r w:rsidR="00730AA9">
        <w:rPr>
          <w:rFonts w:ascii="Times New Roman" w:eastAsia="HGSMinchoE" w:hAnsi="Times New Roman" w:cs="Times New Roman"/>
          <w:i/>
          <w:iCs/>
          <w:color w:val="000000" w:themeColor="text1"/>
        </w:rPr>
        <w:t>t</w:t>
      </w:r>
      <w:r w:rsidR="00730AA9">
        <w:rPr>
          <w:rFonts w:ascii="Times New Roman" w:eastAsia="HGSMinchoE" w:hAnsi="Times New Roman" w:cs="Times New Roman"/>
          <w:color w:val="000000" w:themeColor="text1"/>
        </w:rPr>
        <w:t xml:space="preserve"> was smaller</w:t>
      </w:r>
      <w:r w:rsidR="0011495C">
        <w:rPr>
          <w:rFonts w:ascii="Times New Roman" w:eastAsia="HGSMinchoE" w:hAnsi="Times New Roman" w:cs="Times New Roman"/>
          <w:color w:val="000000" w:themeColor="text1"/>
        </w:rPr>
        <w:t xml:space="preserve"> (Fig. 5), which indicates that negative density dependence prevents subpopulations from crashing when their population size is very small.  H</w:t>
      </w:r>
      <w:r w:rsidR="00730AA9">
        <w:rPr>
          <w:rFonts w:ascii="Times New Roman" w:eastAsia="HGSMinchoE" w:hAnsi="Times New Roman" w:cs="Times New Roman"/>
          <w:color w:val="000000" w:themeColor="text1"/>
        </w:rPr>
        <w:t>owever</w:t>
      </w:r>
      <w:ins w:id="60" w:author="maria paniw" w:date="2022-04-06T07:45:00Z">
        <w:r w:rsidR="00CE19F0">
          <w:rPr>
            <w:rFonts w:ascii="Times New Roman" w:eastAsia="HGSMinchoE" w:hAnsi="Times New Roman" w:cs="Times New Roman"/>
            <w:color w:val="000000" w:themeColor="text1"/>
          </w:rPr>
          <w:t>,</w:t>
        </w:r>
      </w:ins>
      <w:r w:rsidR="00730AA9">
        <w:rPr>
          <w:rFonts w:ascii="Times New Roman" w:eastAsia="HGSMinchoE" w:hAnsi="Times New Roman" w:cs="Times New Roman"/>
          <w:color w:val="000000" w:themeColor="text1"/>
        </w:rPr>
        <w:t xml:space="preserve"> this pattern </w:t>
      </w:r>
      <w:r w:rsidR="0011495C">
        <w:rPr>
          <w:rFonts w:ascii="Times New Roman" w:eastAsia="HGSMinchoE" w:hAnsi="Times New Roman" w:cs="Times New Roman"/>
          <w:color w:val="000000" w:themeColor="text1"/>
        </w:rPr>
        <w:t xml:space="preserve">of higher growth rate at low population sizes </w:t>
      </w:r>
      <w:r w:rsidR="00730AA9">
        <w:rPr>
          <w:rFonts w:ascii="Times New Roman" w:eastAsia="HGSMinchoE" w:hAnsi="Times New Roman" w:cs="Times New Roman"/>
          <w:color w:val="000000" w:themeColor="text1"/>
        </w:rPr>
        <w:t xml:space="preserve">did not exist when considering all subpopulations together </w:t>
      </w:r>
      <w:r w:rsidR="0011495C">
        <w:rPr>
          <w:rFonts w:ascii="Times New Roman" w:eastAsia="HGSMinchoE" w:hAnsi="Times New Roman" w:cs="Times New Roman"/>
          <w:color w:val="000000" w:themeColor="text1"/>
        </w:rPr>
        <w:t xml:space="preserve">(Fig. 5). </w:t>
      </w:r>
      <w:del w:id="61" w:author="maria paniw" w:date="2022-04-06T07:46:00Z">
        <w:r w:rsidR="0011495C" w:rsidDel="00CE19F0">
          <w:rPr>
            <w:rFonts w:ascii="Times New Roman" w:eastAsia="HGSMinchoE" w:hAnsi="Times New Roman" w:cs="Times New Roman"/>
            <w:color w:val="000000" w:themeColor="text1"/>
          </w:rPr>
          <w:delText xml:space="preserve">This could indicate that each subpopulation is close to its carrying capacity for </w:delText>
        </w:r>
        <w:r w:rsidR="0011495C" w:rsidDel="00CE19F0">
          <w:rPr>
            <w:rFonts w:ascii="Times New Roman" w:eastAsia="HGSMinchoE" w:hAnsi="Times New Roman" w:cs="Times New Roman"/>
            <w:i/>
            <w:iCs/>
            <w:color w:val="000000" w:themeColor="text1"/>
          </w:rPr>
          <w:delText>O. coloradensis</w:delText>
        </w:r>
        <w:r w:rsidR="0011495C" w:rsidDel="00CE19F0">
          <w:rPr>
            <w:rFonts w:ascii="Times New Roman" w:eastAsia="HGSMinchoE" w:hAnsi="Times New Roman" w:cs="Times New Roman"/>
            <w:color w:val="000000" w:themeColor="text1"/>
          </w:rPr>
          <w:delText>.</w:delText>
        </w:r>
        <w:r w:rsidR="003F61CB" w:rsidDel="00CE19F0">
          <w:rPr>
            <w:rFonts w:ascii="Times New Roman" w:eastAsia="HGSMinchoE" w:hAnsi="Times New Roman" w:cs="Times New Roman"/>
            <w:color w:val="000000" w:themeColor="text1"/>
          </w:rPr>
          <w:delText xml:space="preserve"> </w:delText>
        </w:r>
      </w:del>
      <w:r w:rsidR="003F61CB">
        <w:rPr>
          <w:rFonts w:ascii="Times New Roman" w:eastAsia="HGSMinchoE" w:hAnsi="Times New Roman" w:cs="Times New Roman"/>
          <w:color w:val="000000" w:themeColor="text1"/>
        </w:rPr>
        <w:t xml:space="preserve">This may indicate that the number of individuals is close to carrying capacity in each subpopulation, and that growth rate increases when the population size in a given subpopulation is small in comparison to its subpopulation-specific carrying capacity. </w:t>
      </w:r>
      <w:r w:rsidR="003F61CB">
        <w:rPr>
          <w:rFonts w:ascii="Times New Roman" w:eastAsia="HGSMinchoE" w:hAnsi="Times New Roman" w:cs="Times New Roman"/>
          <w:i/>
          <w:iCs/>
          <w:color w:val="000000" w:themeColor="text1"/>
        </w:rPr>
        <w:t xml:space="preserve">O. coloradensis </w:t>
      </w:r>
      <w:r w:rsidR="003F61CB">
        <w:rPr>
          <w:rFonts w:ascii="Times New Roman" w:eastAsia="HGSMinchoE" w:hAnsi="Times New Roman" w:cs="Times New Roman"/>
          <w:color w:val="000000" w:themeColor="text1"/>
        </w:rPr>
        <w:t>v</w:t>
      </w:r>
      <w:r>
        <w:rPr>
          <w:rFonts w:ascii="Times New Roman" w:eastAsia="HGSMinchoE" w:hAnsi="Times New Roman" w:cs="Times New Roman"/>
          <w:color w:val="000000" w:themeColor="text1"/>
        </w:rPr>
        <w:t xml:space="preserve">ital rates had </w:t>
      </w:r>
      <w:ins w:id="62" w:author="maria paniw" w:date="2022-04-06T07:46:00Z">
        <w:r w:rsidR="00CE19F0">
          <w:rPr>
            <w:rFonts w:ascii="Times New Roman" w:eastAsia="HGSMinchoE" w:hAnsi="Times New Roman" w:cs="Times New Roman"/>
            <w:color w:val="000000" w:themeColor="text1"/>
          </w:rPr>
          <w:t xml:space="preserve">positively </w:t>
        </w:r>
      </w:ins>
      <w:r>
        <w:rPr>
          <w:rFonts w:ascii="Times New Roman" w:eastAsia="HGSMinchoE" w:hAnsi="Times New Roman" w:cs="Times New Roman"/>
          <w:color w:val="000000" w:themeColor="text1"/>
        </w:rPr>
        <w:t xml:space="preserve">correlated responses to variation in the abiotic environment (Table 5), which is the inverse of what is expected if demographic buffering is taking place. It is possible that a signal of demographic buffering would appear if we considered </w:t>
      </w:r>
      <w:commentRangeStart w:id="63"/>
      <w:r>
        <w:rPr>
          <w:rFonts w:ascii="Times New Roman" w:eastAsia="HGSMinchoE" w:hAnsi="Times New Roman" w:cs="Times New Roman"/>
          <w:color w:val="000000" w:themeColor="text1"/>
        </w:rPr>
        <w:t xml:space="preserve">different abiotic variables </w:t>
      </w:r>
      <w:commentRangeEnd w:id="63"/>
      <w:r w:rsidR="00E24B53">
        <w:rPr>
          <w:rStyle w:val="CommentReference"/>
        </w:rPr>
        <w:commentReference w:id="63"/>
      </w:r>
      <w:r>
        <w:rPr>
          <w:rFonts w:ascii="Times New Roman" w:eastAsia="HGSMinchoE" w:hAnsi="Times New Roman" w:cs="Times New Roman"/>
          <w:color w:val="000000" w:themeColor="text1"/>
        </w:rPr>
        <w:t xml:space="preserve">or had more data. Vital rate buffering also was not identified, even when we simulated variation in discrete seedbank vital rate parameters across the entire set of </w:t>
      </w:r>
      <w:r>
        <w:rPr>
          <w:rFonts w:ascii="Times New Roman" w:eastAsia="HGSMinchoE" w:hAnsi="Times New Roman" w:cs="Times New Roman"/>
          <w:color w:val="000000" w:themeColor="text1"/>
        </w:rPr>
        <w:lastRenderedPageBreak/>
        <w:t xml:space="preserve">possible values (from 0 to 1). Vital rates with higher </w:t>
      </w:r>
      <w:r w:rsidR="00F54085">
        <w:rPr>
          <w:rFonts w:ascii="Times New Roman" w:eastAsia="HGSMinchoE" w:hAnsi="Times New Roman" w:cs="Times New Roman"/>
          <w:color w:val="000000" w:themeColor="text1"/>
        </w:rPr>
        <w:t xml:space="preserve">QCD </w:t>
      </w:r>
      <w:r>
        <w:rPr>
          <w:rFonts w:ascii="Times New Roman" w:eastAsia="HGSMinchoE" w:hAnsi="Times New Roman" w:cs="Times New Roman"/>
          <w:color w:val="000000" w:themeColor="text1"/>
        </w:rPr>
        <w:t xml:space="preserve"> </w:t>
      </w:r>
      <w:r w:rsidR="00F54085">
        <w:rPr>
          <w:rFonts w:ascii="Times New Roman" w:eastAsia="HGSMinchoE" w:hAnsi="Times New Roman" w:cs="Times New Roman"/>
          <w:color w:val="000000" w:themeColor="text1"/>
        </w:rPr>
        <w:t>did not have a significantly higher or lower impact on</w:t>
      </w:r>
      <w:r>
        <w:rPr>
          <w:rFonts w:ascii="Times New Roman" w:eastAsia="HGSMinchoE" w:hAnsi="Times New Roman" w:cs="Times New Roman"/>
          <w:color w:val="000000" w:themeColor="text1"/>
        </w:rPr>
        <w:t xml:space="preserve">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w:t>
      </w:r>
      <w:r w:rsidR="00F54085">
        <w:rPr>
          <w:rFonts w:ascii="Times New Roman" w:eastAsia="HGSMinchoE" w:hAnsi="Times New Roman" w:cs="Times New Roman"/>
          <w:color w:val="000000" w:themeColor="text1"/>
        </w:rPr>
        <w:t xml:space="preserve"> in comparison to less variable vital rates</w:t>
      </w:r>
      <w:r>
        <w:rPr>
          <w:rFonts w:ascii="Times New Roman" w:eastAsia="HGSMinchoE" w:hAnsi="Times New Roman" w:cs="Times New Roman"/>
          <w:color w:val="000000" w:themeColor="text1"/>
        </w:rPr>
        <w:t xml:space="preserve"> (</w:t>
      </w:r>
      <w:r w:rsidR="002F2A01">
        <w:rPr>
          <w:rFonts w:ascii="Times New Roman" w:eastAsia="HGSMinchoE" w:hAnsi="Times New Roman" w:cs="Times New Roman"/>
          <w:color w:val="000000" w:themeColor="text1"/>
        </w:rPr>
        <w:t>Fig. 6</w:t>
      </w:r>
      <w:r>
        <w:rPr>
          <w:rFonts w:ascii="Times New Roman" w:eastAsia="HGSMinchoE" w:hAnsi="Times New Roman" w:cs="Times New Roman"/>
          <w:color w:val="000000" w:themeColor="text1"/>
        </w:rPr>
        <w:t>), which would prevent vital rate buffering from stabilizing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after abiotic or demographic perturbation. </w:t>
      </w:r>
      <w:r w:rsidR="00F54085">
        <w:rPr>
          <w:rFonts w:ascii="Times New Roman" w:eastAsia="HGSMinchoE" w:hAnsi="Times New Roman" w:cs="Times New Roman"/>
          <w:color w:val="000000" w:themeColor="text1"/>
        </w:rPr>
        <w:t xml:space="preserve">The </w:t>
      </w:r>
      <w:r>
        <w:rPr>
          <w:rFonts w:ascii="Times New Roman" w:eastAsia="HGSMinchoE" w:hAnsi="Times New Roman" w:cs="Times New Roman"/>
          <w:color w:val="000000" w:themeColor="text1"/>
        </w:rPr>
        <w:t xml:space="preserve">evidence for spatial asynchrony and fine-scale source-sink dynamics was </w:t>
      </w:r>
      <w:r w:rsidR="00F54085">
        <w:rPr>
          <w:rFonts w:ascii="Times New Roman" w:eastAsia="HGSMinchoE" w:hAnsi="Times New Roman" w:cs="Times New Roman"/>
          <w:color w:val="000000" w:themeColor="text1"/>
        </w:rPr>
        <w:t>also not strong</w:t>
      </w:r>
      <w:r>
        <w:rPr>
          <w:rFonts w:ascii="Times New Roman" w:eastAsia="HGSMinchoE" w:hAnsi="Times New Roman" w:cs="Times New Roman"/>
          <w:color w:val="000000" w:themeColor="text1"/>
        </w:rPr>
        <w:t>. Mantel tests did not identify a significant relationship between the correlation of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between subpopulations and their spatial proximity, but did identify non-significant relationships between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correlation and proximity. However, this relationship was positive in Soapstone prairie subpopulations and negative in FEWAFB subpopulations, which provides inconsistent support for these mechanisms. </w:t>
      </w:r>
    </w:p>
    <w:p w14:paraId="056C3209" w14:textId="17F82C7B" w:rsidR="00BB142A" w:rsidRDefault="00ED2863" w:rsidP="007867CE">
      <w:pPr>
        <w:spacing w:line="480" w:lineRule="auto"/>
        <w:ind w:firstLine="720"/>
        <w:rPr>
          <w:rFonts w:ascii="Times New Roman" w:eastAsia="HGSMinchoE" w:hAnsi="Times New Roman" w:cs="Times New Roman"/>
          <w:color w:val="000000" w:themeColor="text1"/>
        </w:rPr>
      </w:pPr>
      <w:r>
        <w:rPr>
          <w:rFonts w:ascii="Times New Roman" w:eastAsia="HGSMinchoE" w:hAnsi="Times New Roman" w:cs="Times New Roman"/>
          <w:color w:val="000000" w:themeColor="text1"/>
        </w:rPr>
        <w:t xml:space="preserve">It is somewhat surprising that negative density dependence is the only mechanism of small population persistence that has significant support in </w:t>
      </w:r>
      <w:r>
        <w:rPr>
          <w:rFonts w:ascii="Times New Roman" w:eastAsia="HGSMinchoE" w:hAnsi="Times New Roman" w:cs="Times New Roman"/>
          <w:i/>
          <w:iCs/>
          <w:color w:val="000000" w:themeColor="text1"/>
        </w:rPr>
        <w:t>O.</w:t>
      </w:r>
      <w:r w:rsidRPr="00ED2863">
        <w:rPr>
          <w:rFonts w:ascii="Times New Roman" w:eastAsia="HGSMinchoE" w:hAnsi="Times New Roman" w:cs="Times New Roman"/>
          <w:i/>
          <w:iCs/>
          <w:color w:val="000000" w:themeColor="text1"/>
        </w:rPr>
        <w:t xml:space="preserve"> coloradensis</w:t>
      </w:r>
      <w:r>
        <w:rPr>
          <w:rFonts w:ascii="Times New Roman" w:eastAsia="HGSMinchoE" w:hAnsi="Times New Roman" w:cs="Times New Roman"/>
          <w:color w:val="000000" w:themeColor="text1"/>
        </w:rPr>
        <w:t xml:space="preserve"> populations, since multiple mechanisms have been identified in other rare species </w:t>
      </w:r>
      <w:r>
        <w:rPr>
          <w:rFonts w:ascii="Times New Roman" w:eastAsia="HGSMinchoE" w:hAnsi="Times New Roman" w:cs="Times New Roman"/>
          <w:color w:val="000000" w:themeColor="text1"/>
        </w:rPr>
        <w:fldChar w:fldCharType="begin" w:fldLock="1"/>
      </w:r>
      <w:r w:rsidR="00E94725">
        <w:rPr>
          <w:rFonts w:ascii="Times New Roman" w:eastAsia="HGSMinchoE" w:hAnsi="Times New Roman" w:cs="Times New Roman"/>
          <w:color w:val="000000" w:themeColor="text1"/>
        </w:rPr>
        <w:instrText>ADDIN CSL_CITATION {"citationItems":[{"id":"ITEM-1","itemData":{"DOI":"10.1002/ecm.1360","ISSN":"15577015","abstract":"The persistence of small populations remains a puzzle for ecology and conservation. Especially interesting is how naturally small, isolated populations are able to persist in the face of multiple environmental forces that create fluctuating conditions and should, theory predicts, lead to high probabilities of extirpation. We used a combination of long-term census data and a five-year demographic study of a naturally rare, endemic plant, Yermo xanthocephalus, to evaluate the importance of several possible mechanisms for small population persistence: negative density dependence, vital rate buffering, demographic compensation, asynchrony in dynamics among sub-populations, and source–sink dynamics. These non-exclusive explanations for population persistence all have been shown to operate in some systems, but have rarely if ever been simultaneously examined for the same population or species. We hypothesized that asynchrony in dynamics and demographic compensation would be more powerful than the other three mechanisms. We found partial support for our hypothesis: density dependence, asynchrony among population segments, and source–sink patterns appear to be the most important mechanisms maintaining population viability in this species. Importantly, these processes all appear to operate strongly at very fine spatial scales for Yermo, allowing the only two, extremely small, populations to persist. We also found considerable differences in the results of our census and demographic analyses. In general, we estimated substantially greater chances of population survival from the census data than from the shorter-term demographic studies. In part, this difference is due to drier than average climate conditions during the years of the demographic work. These results emphasize that while demographic information is necessary to understand various components of population dynamics, longer term studies, even if much less detailed, can be more powerful in uncovering some mechanisms that may be critical in stabilizing population numbers, especially in variable environments.","author":[{"dropping-particle":"","family":"Dibner","given":"Reilly R.","non-dropping-particle":"","parse-names":false,"suffix":""},{"dropping-particle":"","family":"Peterson","given":"Megan L.","non-dropping-particle":"","parse-names":false,"suffix":""},{"dropping-particle":"","family":"Louthan","given":"Allison M.","non-dropping-particle":"","parse-names":false,"suffix":""},{"dropping-particle":"","family":"Doak","given":"Daniel F.","non-dropping-particle":"","parse-names":false,"suffix":""}],"container-title":"Ecological Monographs","id":"ITEM-1","issue":"2","issued":{"date-parts":[["2019"]]},"page":"1-16","title":"Multiple mechanisms confer stability to isolated populations of a rare endemic plant","type":"article-journal","volume":"89"},"uris":["http://www.mendeley.com/documents/?uuid=657bb168-36a6-49a5-9886-9859d9fb8c3c"]}],"mendeley":{"formattedCitation":"(Dibner et al. 2019)","plainTextFormattedCitation":"(Dibner et al. 2019)","previouslyFormattedCitation":"(Dibner et al. 2019)"},"properties":{"noteIndex":0},"schema":"https://github.com/citation-style-language/schema/raw/master/csl-citation.json"}</w:instrText>
      </w:r>
      <w:r>
        <w:rPr>
          <w:rFonts w:ascii="Times New Roman" w:eastAsia="HGSMinchoE" w:hAnsi="Times New Roman" w:cs="Times New Roman"/>
          <w:color w:val="000000" w:themeColor="text1"/>
        </w:rPr>
        <w:fldChar w:fldCharType="separate"/>
      </w:r>
      <w:r w:rsidRPr="00ED2863">
        <w:rPr>
          <w:rFonts w:ascii="Times New Roman" w:eastAsia="HGSMinchoE" w:hAnsi="Times New Roman" w:cs="Times New Roman"/>
          <w:noProof/>
          <w:color w:val="000000" w:themeColor="text1"/>
        </w:rPr>
        <w:t>(Dibner et al. 2019)</w:t>
      </w:r>
      <w:r>
        <w:rPr>
          <w:rFonts w:ascii="Times New Roman" w:eastAsia="HGSMinchoE" w:hAnsi="Times New Roman" w:cs="Times New Roman"/>
          <w:color w:val="000000" w:themeColor="text1"/>
        </w:rPr>
        <w:fldChar w:fldCharType="end"/>
      </w:r>
      <w:r>
        <w:rPr>
          <w:rFonts w:ascii="Times New Roman" w:eastAsia="HGSMinchoE" w:hAnsi="Times New Roman" w:cs="Times New Roman"/>
          <w:color w:val="000000" w:themeColor="text1"/>
        </w:rPr>
        <w:t xml:space="preserve">. </w:t>
      </w:r>
      <w:r w:rsidR="00BB142A" w:rsidRPr="00ED2863">
        <w:rPr>
          <w:rFonts w:ascii="Times New Roman" w:eastAsia="HGSMinchoE" w:hAnsi="Times New Roman" w:cs="Times New Roman"/>
          <w:color w:val="000000" w:themeColor="text1"/>
        </w:rPr>
        <w:t>It</w:t>
      </w:r>
      <w:r w:rsidR="00BB142A">
        <w:rPr>
          <w:rFonts w:ascii="Times New Roman" w:eastAsia="HGSMinchoE" w:hAnsi="Times New Roman" w:cs="Times New Roman"/>
          <w:color w:val="000000" w:themeColor="text1"/>
        </w:rPr>
        <w:t xml:space="preserve"> is possible that support for one or more of these persistence mechanisms could emerge if more information about abiotic variation across space and time and data from more annual transitions was available for analysis. One potential explanation is that, while this species is a globally rare endemic with isolated subpopulations, it often grows at high local density. This strategy</w:t>
      </w:r>
      <w:r w:rsidR="00F54085">
        <w:rPr>
          <w:rFonts w:ascii="Times New Roman" w:eastAsia="HGSMinchoE" w:hAnsi="Times New Roman" w:cs="Times New Roman"/>
          <w:color w:val="000000" w:themeColor="text1"/>
        </w:rPr>
        <w:t xml:space="preserve">, which Rabinowitz describes as </w:t>
      </w:r>
      <w:r w:rsidR="00F54085" w:rsidRPr="00F54085">
        <w:rPr>
          <w:rFonts w:ascii="Calibri" w:eastAsia="HGSMinchoE" w:hAnsi="Calibri" w:cs="Calibri"/>
          <w:color w:val="000000" w:themeColor="text1"/>
        </w:rPr>
        <w:t>﻿</w:t>
      </w:r>
      <w:r w:rsidR="007867CE">
        <w:rPr>
          <w:rFonts w:ascii="Calibri" w:eastAsia="HGSMinchoE" w:hAnsi="Calibri" w:cs="Calibri"/>
          <w:color w:val="000000" w:themeColor="text1"/>
        </w:rPr>
        <w:t>“</w:t>
      </w:r>
      <w:r w:rsidR="007867CE">
        <w:rPr>
          <w:rFonts w:ascii="Times New Roman" w:eastAsia="HGSMinchoE" w:hAnsi="Times New Roman" w:cs="Times New Roman"/>
          <w:color w:val="000000" w:themeColor="text1"/>
        </w:rPr>
        <w:t>l</w:t>
      </w:r>
      <w:r w:rsidR="00F54085" w:rsidRPr="00F54085">
        <w:rPr>
          <w:rFonts w:ascii="Times New Roman" w:eastAsia="HGSMinchoE" w:hAnsi="Times New Roman" w:cs="Times New Roman"/>
          <w:color w:val="000000" w:themeColor="text1"/>
        </w:rPr>
        <w:t>ocally abundant in a specific habitat</w:t>
      </w:r>
      <w:r w:rsidR="007867CE">
        <w:rPr>
          <w:rFonts w:ascii="Times New Roman" w:eastAsia="HGSMinchoE" w:hAnsi="Times New Roman" w:cs="Times New Roman"/>
          <w:color w:val="000000" w:themeColor="text1"/>
        </w:rPr>
        <w:t xml:space="preserve"> </w:t>
      </w:r>
      <w:r w:rsidR="00F54085" w:rsidRPr="00F54085">
        <w:rPr>
          <w:rFonts w:ascii="Times New Roman" w:eastAsia="HGSMinchoE" w:hAnsi="Times New Roman" w:cs="Times New Roman"/>
          <w:color w:val="000000" w:themeColor="text1"/>
        </w:rPr>
        <w:t>but restricted geographically</w:t>
      </w:r>
      <w:r w:rsidR="007867CE">
        <w:rPr>
          <w:rFonts w:ascii="Times New Roman" w:eastAsia="HGSMinchoE" w:hAnsi="Times New Roman" w:cs="Times New Roman"/>
          <w:color w:val="000000" w:themeColor="text1"/>
        </w:rPr>
        <w:t xml:space="preserve">,” </w:t>
      </w:r>
      <w:r w:rsidR="00BB142A">
        <w:rPr>
          <w:rFonts w:ascii="Times New Roman" w:eastAsia="HGSMinchoE" w:hAnsi="Times New Roman" w:cs="Times New Roman"/>
          <w:color w:val="000000" w:themeColor="text1"/>
        </w:rPr>
        <w:t xml:space="preserve">may allow </w:t>
      </w:r>
      <w:r w:rsidR="00BB142A">
        <w:rPr>
          <w:rFonts w:ascii="Times New Roman" w:eastAsia="HGSMinchoE" w:hAnsi="Times New Roman" w:cs="Times New Roman"/>
          <w:i/>
          <w:iCs/>
          <w:color w:val="000000" w:themeColor="text1"/>
        </w:rPr>
        <w:t>O. coloradensis</w:t>
      </w:r>
      <w:r w:rsidR="00BB142A">
        <w:rPr>
          <w:rFonts w:ascii="Times New Roman" w:eastAsia="HGSMinchoE" w:hAnsi="Times New Roman" w:cs="Times New Roman"/>
          <w:color w:val="000000" w:themeColor="text1"/>
        </w:rPr>
        <w:t xml:space="preserve"> to bypass the problems that small populations typically face, such as genetic and demographic bottlenecks that make them susceptible to stochastic environmental variation</w:t>
      </w:r>
      <w:r w:rsidR="007867CE">
        <w:rPr>
          <w:rFonts w:ascii="Times New Roman" w:eastAsia="HGSMinchoE" w:hAnsi="Times New Roman" w:cs="Times New Roman"/>
          <w:color w:val="000000" w:themeColor="text1"/>
        </w:rPr>
        <w:t xml:space="preserve"> </w:t>
      </w:r>
      <w:r w:rsidR="007867CE">
        <w:rPr>
          <w:rFonts w:ascii="Times New Roman" w:eastAsia="HGSMinchoE" w:hAnsi="Times New Roman" w:cs="Times New Roman"/>
          <w:color w:val="000000" w:themeColor="text1"/>
        </w:rPr>
        <w:fldChar w:fldCharType="begin" w:fldLock="1"/>
      </w:r>
      <w:r w:rsidR="00167B60">
        <w:rPr>
          <w:rFonts w:ascii="Times New Roman" w:eastAsia="HGSMinchoE" w:hAnsi="Times New Roman" w:cs="Times New Roman"/>
          <w:color w:val="000000" w:themeColor="text1"/>
        </w:rPr>
        <w:instrText>ADDIN CSL_CITATION {"citationItems":[{"id":"ITEM-1","itemData":{"DOI":"10.2307/4110060","ISSN":"00755974","abstract":"There are many ways in which a species can become rare and this path has profound evolutionary and ecological consequences. A theoretical framework of an eight-celled table is proposed for the different types of rarity depending on range, habitat specificity and local abundance. Seven forms of rarity are discussed with examples from the North American flora. in particular that of the narrow endemic. Studies of the competitive abilities of sparse and common prairie grasses provide insights into the biological nature of rarity and show that competitive abilities are more critical to persistence than to the regulation of abundance. Natural selection may operate to favor traits which offset the disadvantages of local small population size. We reach conclusions that are both unexpected and relevant to practical conservation philosophies.","author":[{"dropping-particle":"","family":"Rabinowitz","given":"Deborah","non-dropping-particle":"","parse-names":false,"suffix":""}],"container-title":"The Biological aspects of rare plant conservation","editor":[{"dropping-particle":"","family":"Synge","given":"Hugh","non-dropping-particle":"","parse-names":false,"suffix":""}],"id":"ITEM-1","issued":{"date-parts":[["1981"]]},"publisher":"John WIley &amp; Sons, Ltd.","title":"Seven forms of rarity","type":"chapter"},"uris":["http://www.mendeley.com/documents/?uuid=eec430e5-41a7-4237-b24a-a3569090d028"]}],"mendeley":{"formattedCitation":"(Rabinowitz 1981)","plainTextFormattedCitation":"(Rabinowitz 1981)","previouslyFormattedCitation":"(Rabinowitz 1981)"},"properties":{"noteIndex":0},"schema":"https://github.com/citation-style-language/schema/raw/master/csl-citation.json"}</w:instrText>
      </w:r>
      <w:r w:rsidR="007867CE">
        <w:rPr>
          <w:rFonts w:ascii="Times New Roman" w:eastAsia="HGSMinchoE" w:hAnsi="Times New Roman" w:cs="Times New Roman"/>
          <w:color w:val="000000" w:themeColor="text1"/>
        </w:rPr>
        <w:fldChar w:fldCharType="separate"/>
      </w:r>
      <w:r w:rsidR="00F22A14" w:rsidRPr="00F22A14">
        <w:rPr>
          <w:rFonts w:ascii="Times New Roman" w:eastAsia="HGSMinchoE" w:hAnsi="Times New Roman" w:cs="Times New Roman"/>
          <w:noProof/>
          <w:color w:val="000000" w:themeColor="text1"/>
        </w:rPr>
        <w:t>(Rabinowitz 1981)</w:t>
      </w:r>
      <w:r w:rsidR="007867CE">
        <w:rPr>
          <w:rFonts w:ascii="Times New Roman" w:eastAsia="HGSMinchoE" w:hAnsi="Times New Roman" w:cs="Times New Roman"/>
          <w:color w:val="000000" w:themeColor="text1"/>
        </w:rPr>
        <w:fldChar w:fldCharType="end"/>
      </w:r>
      <w:r w:rsidR="00BB142A">
        <w:rPr>
          <w:rFonts w:ascii="Times New Roman" w:eastAsia="HGSMinchoE" w:hAnsi="Times New Roman" w:cs="Times New Roman"/>
          <w:color w:val="000000" w:themeColor="text1"/>
        </w:rPr>
        <w:t xml:space="preserve">. It has also been shown that rare species are more likely than common species to benefit from facilitative interspecific interactions </w:t>
      </w:r>
      <w:r w:rsidR="00BB142A">
        <w:rPr>
          <w:rFonts w:ascii="Times New Roman" w:eastAsia="HGSMinchoE" w:hAnsi="Times New Roman" w:cs="Times New Roman"/>
          <w:color w:val="000000" w:themeColor="text1"/>
        </w:rPr>
        <w:fldChar w:fldCharType="begin" w:fldLock="1"/>
      </w:r>
      <w:r w:rsidR="00E65836">
        <w:rPr>
          <w:rFonts w:ascii="Times New Roman" w:eastAsia="HGSMinchoE" w:hAnsi="Times New Roman" w:cs="Times New Roman"/>
          <w:color w:val="000000" w:themeColor="text1"/>
        </w:rPr>
        <w:instrText>ADDIN CSL_CITATION {"citationItems":[{"id":"ITEM-1","itemData":{"DOI":"10.1038/s41559-019-1053-5","ISSN":"2397334X","PMID":"31844189","abstract":"According to the competitive exclusion principle, species with low competitive abilities should be excluded by more efficient competitors; yet, they generally remain as rare species. Here, we describe the positive and negative spatial association networks of 326 disparate assemblages, showing a general organization pattern that simultaneously supports the primacy of competition and the persistence of rare species. Abundant species monopolize negative associations in about 90% of the assemblages. On the other hand, rare species are mostly involved in positive associations, forming small network modules. Simulations suggest that positive interactions among rare species and microhabitat preferences are the most probable mechanisms underpinning this pattern and rare species persistence. The consistent results across taxa and geography suggest a general explanation for the maintenance of biodiversity in competitive environments.","author":[{"dropping-particle":"","family":"Calatayud","given":"Joaquín","non-dropping-particle":"","parse-names":false,"suffix":""},{"dropping-particle":"","family":"Andivia","given":"Enrique","non-dropping-particle":"","parse-names":false,"suffix":""},{"dropping-particle":"","family":"Escudero","given":"Adrián","non-dropping-particle":"","parse-names":false,"suffix":""},{"dropping-particle":"","family":"Melián","given":"Carlos J.","non-dropping-particle":"","parse-names":false,"suffix":""},{"dropping-particle":"","family":"Bernardo-Madrid","given":"Rubén","non-dropping-particle":"","parse-names":false,"suffix":""},{"dropping-particle":"","family":"Stoffel","given":"Markus","non-dropping-particle":"","parse-names":false,"suffix":""},{"dropping-particle":"","family":"Aponte","given":"Cristina","non-dropping-particle":"","parse-names":false,"suffix":""},{"dropping-particle":"","family":"Medina","given":"Nagore G.","non-dropping-particle":"","parse-names":false,"suffix":""},{"dropping-particle":"","family":"Molina-Venegas","given":"Rafael","non-dropping-particle":"","parse-names":false,"suffix":""},{"dropping-particle":"","family":"Arnan","given":"Xavier","non-dropping-particle":"","parse-names":false,"suffix":""},{"dropping-particle":"","family":"Rosvall","given":"Martin","non-dropping-particle":"","parse-names":false,"suffix":""},{"dropping-particle":"","family":"Neuman","given":"Magnus","non-dropping-particle":"","parse-names":false,"suffix":""},{"dropping-particle":"","family":"Noriega","given":"Jorge Ari","non-dropping-particle":"","parse-names":false,"suffix":""},{"dropping-particle":"","family":"Alves-Martins","given":"Fernanda","non-dropping-particle":"","parse-names":false,"suffix":""},{"dropping-particle":"","family":"Draper","given":"Isabel","non-dropping-particle":"","parse-names":false,"suffix":""},{"dropping-particle":"","family":"Luzuriaga","given":"Arantzazu","non-dropping-particle":"","parse-names":false,"suffix":""},{"dropping-particle":"","family":"Ballesteros-Cánovas","given":"Juan Antonio","non-dropping-particle":"","parse-names":false,"suffix":""},{"dropping-particle":"","family":"Morales-Molino","given":"César","non-dropping-particle":"","parse-names":false,"suffix":""},{"dropping-particle":"","family":"Ferrandis","given":"Pablo","non-dropping-particle":"","parse-names":false,"suffix":""},{"dropping-particle":"","family":"Herrero","given":"Asier","non-dropping-particle":"","parse-names":false,"suffix":""},{"dropping-particle":"","family":"Pataro","given":"Luciano","non-dropping-particle":"","parse-names":false,"suffix":""},{"dropping-particle":"","family":"Juen","given":"Leandro","non-dropping-particle":"","parse-names":false,"suffix":""},{"dropping-particle":"","family":"Cea","given":"Alex","non-dropping-particle":"","parse-names":false,"suffix":""},{"dropping-particle":"","family":"Madrigal-González","given":"Jaime","non-dropping-particle":"","parse-names":false,"suffix":""}],"container-title":"Nature Ecology and Evolution","id":"ITEM-1","issue":"1","issued":{"date-parts":[["2020"]]},"page":"40-45","publisher":"Springer US","title":"Positive associations among rare species and their persistence in ecological assemblages","type":"article-journal","volume":"4"},"uris":["http://www.mendeley.com/documents/?uuid=38b8eb12-13a4-4535-a48c-bae5808beea0"]}],"mendeley":{"formattedCitation":"(Calatayud et al. 2020)","plainTextFormattedCitation":"(Calatayud et al. 2020)","previouslyFormattedCitation":"(Calatayud et al. 2020)"},"properties":{"noteIndex":0},"schema":"https://github.com/citation-style-language/schema/raw/master/csl-citation.json"}</w:instrText>
      </w:r>
      <w:r w:rsidR="00BB142A">
        <w:rPr>
          <w:rFonts w:ascii="Times New Roman" w:eastAsia="HGSMinchoE" w:hAnsi="Times New Roman" w:cs="Times New Roman"/>
          <w:color w:val="000000" w:themeColor="text1"/>
        </w:rPr>
        <w:fldChar w:fldCharType="separate"/>
      </w:r>
      <w:r w:rsidR="00BB142A" w:rsidRPr="00627ABD">
        <w:rPr>
          <w:rFonts w:ascii="Times New Roman" w:eastAsia="HGSMinchoE" w:hAnsi="Times New Roman" w:cs="Times New Roman"/>
          <w:noProof/>
          <w:color w:val="000000" w:themeColor="text1"/>
        </w:rPr>
        <w:t>(Calatayud et al. 2020)</w:t>
      </w:r>
      <w:r w:rsidR="00BB142A">
        <w:rPr>
          <w:rFonts w:ascii="Times New Roman" w:eastAsia="HGSMinchoE" w:hAnsi="Times New Roman" w:cs="Times New Roman"/>
          <w:color w:val="000000" w:themeColor="text1"/>
        </w:rPr>
        <w:fldChar w:fldCharType="end"/>
      </w:r>
      <w:r w:rsidR="00BB142A">
        <w:rPr>
          <w:rFonts w:ascii="Times New Roman" w:eastAsia="HGSMinchoE" w:hAnsi="Times New Roman" w:cs="Times New Roman"/>
          <w:color w:val="000000" w:themeColor="text1"/>
        </w:rPr>
        <w:t xml:space="preserve">. </w:t>
      </w:r>
      <w:r w:rsidR="00BB142A">
        <w:rPr>
          <w:rFonts w:ascii="Times New Roman" w:eastAsia="HGSMinchoE" w:hAnsi="Times New Roman" w:cs="Times New Roman"/>
          <w:i/>
          <w:iCs/>
          <w:color w:val="000000" w:themeColor="text1"/>
        </w:rPr>
        <w:t>O. coloradensis</w:t>
      </w:r>
      <w:r w:rsidR="00BB142A">
        <w:rPr>
          <w:rFonts w:ascii="Times New Roman" w:eastAsia="HGSMinchoE" w:hAnsi="Times New Roman" w:cs="Times New Roman"/>
          <w:color w:val="000000" w:themeColor="text1"/>
        </w:rPr>
        <w:t xml:space="preserve"> may participate in facilitative interactions with other species that increase its probability of persistence, although determining this will require further, community-level </w:t>
      </w:r>
      <w:r w:rsidR="00BB142A">
        <w:rPr>
          <w:rFonts w:ascii="Times New Roman" w:eastAsia="HGSMinchoE" w:hAnsi="Times New Roman" w:cs="Times New Roman"/>
          <w:color w:val="000000" w:themeColor="text1"/>
        </w:rPr>
        <w:lastRenderedPageBreak/>
        <w:t xml:space="preserve">analysis. </w:t>
      </w:r>
      <w:r>
        <w:rPr>
          <w:rFonts w:ascii="Times New Roman" w:eastAsia="HGSMinchoE" w:hAnsi="Times New Roman" w:cs="Times New Roman"/>
          <w:color w:val="000000" w:themeColor="text1"/>
        </w:rPr>
        <w:t>Our</w:t>
      </w:r>
      <w:r w:rsidR="00D049BC">
        <w:rPr>
          <w:rFonts w:ascii="Times New Roman" w:eastAsia="HGSMinchoE" w:hAnsi="Times New Roman" w:cs="Times New Roman"/>
          <w:color w:val="000000" w:themeColor="text1"/>
        </w:rPr>
        <w:t xml:space="preserve"> results imply</w:t>
      </w:r>
      <w:r w:rsidR="00BB142A">
        <w:rPr>
          <w:rFonts w:ascii="Times New Roman" w:eastAsia="HGSMinchoE" w:hAnsi="Times New Roman" w:cs="Times New Roman"/>
          <w:color w:val="000000" w:themeColor="text1"/>
        </w:rPr>
        <w:t xml:space="preserve"> that not all rare species can be treated equally. While demographic strategies that help maintain persistence may be effective for some species, other species may employ different strategies. This further emphasizes the importance of carefully considering the specific population and its community dynamics when managing and conserving rare species. </w:t>
      </w:r>
    </w:p>
    <w:p w14:paraId="22C8437C" w14:textId="77D4B27D" w:rsidR="00BB142A" w:rsidRDefault="00BB142A" w:rsidP="00BB142A">
      <w:pPr>
        <w:spacing w:line="480" w:lineRule="auto"/>
        <w:ind w:firstLine="720"/>
        <w:rPr>
          <w:rFonts w:ascii="Times New Roman" w:eastAsia="HGSMinchoE" w:hAnsi="Times New Roman" w:cs="Times New Roman"/>
          <w:color w:val="000000" w:themeColor="text1"/>
        </w:rPr>
      </w:pPr>
      <w:r>
        <w:rPr>
          <w:rFonts w:ascii="Times New Roman" w:eastAsia="HGSMinchoE" w:hAnsi="Times New Roman" w:cs="Times New Roman"/>
          <w:color w:val="000000" w:themeColor="text1"/>
        </w:rPr>
        <w:t xml:space="preserve">Finally, our simulations of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populations at FEWAFB and Soapstone prairie indicated that these populations are likely to persist, at least in the next few decades. Both populations were predicted to increase in size over the next 20-30 years </w:t>
      </w:r>
      <w:r w:rsidR="00D52219">
        <w:rPr>
          <w:rFonts w:ascii="Times New Roman" w:eastAsia="HGSMinchoE" w:hAnsi="Times New Roman" w:cs="Times New Roman"/>
          <w:color w:val="000000" w:themeColor="text1"/>
        </w:rPr>
        <w:t xml:space="preserve">even with density dependence in the models </w:t>
      </w:r>
      <w:r>
        <w:rPr>
          <w:rFonts w:ascii="Times New Roman" w:eastAsia="HGSMinchoE" w:hAnsi="Times New Roman" w:cs="Times New Roman"/>
          <w:color w:val="000000" w:themeColor="text1"/>
        </w:rPr>
        <w:t>(</w:t>
      </w:r>
      <w:r w:rsidR="002F2A01">
        <w:rPr>
          <w:rFonts w:ascii="Times New Roman" w:eastAsia="HGSMinchoE" w:hAnsi="Times New Roman" w:cs="Times New Roman"/>
          <w:color w:val="000000" w:themeColor="text1"/>
        </w:rPr>
        <w:t>Fig. 7</w:t>
      </w:r>
      <w:r w:rsidRPr="00ED2863">
        <w:rPr>
          <w:rFonts w:ascii="Times New Roman" w:eastAsia="HGSMinchoE" w:hAnsi="Times New Roman" w:cs="Times New Roman"/>
          <w:b/>
          <w:bCs/>
          <w:color w:val="000000" w:themeColor="text1"/>
        </w:rPr>
        <w:t>A</w:t>
      </w:r>
      <w:r w:rsidR="00B35829">
        <w:rPr>
          <w:rFonts w:ascii="Times New Roman" w:eastAsia="HGSMinchoE" w:hAnsi="Times New Roman" w:cs="Times New Roman"/>
          <w:color w:val="000000" w:themeColor="text1"/>
        </w:rPr>
        <w:t xml:space="preserve"> and </w:t>
      </w:r>
      <w:r w:rsidRPr="00ED2863">
        <w:rPr>
          <w:rFonts w:ascii="Times New Roman" w:eastAsia="HGSMinchoE" w:hAnsi="Times New Roman" w:cs="Times New Roman"/>
          <w:b/>
          <w:bCs/>
          <w:color w:val="000000" w:themeColor="text1"/>
        </w:rPr>
        <w:t>B</w:t>
      </w:r>
      <w:r>
        <w:rPr>
          <w:rFonts w:ascii="Times New Roman" w:eastAsia="HGSMinchoE" w:hAnsi="Times New Roman" w:cs="Times New Roman"/>
          <w:color w:val="000000" w:themeColor="text1"/>
        </w:rPr>
        <w:t>). While our simulations predicted that the Soapstone prairie population will stabilize by the end of the 100 year simulation interval, they also predicted that after approximately 30 years, the FEWAFB population will be begin a decline that continues to the end of the simulation interval. However, the rate of decline diminished toward the end of the 100 year period, when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values started to become less negative (</w:t>
      </w:r>
      <w:r w:rsidR="002F2A01">
        <w:rPr>
          <w:rFonts w:ascii="Times New Roman" w:eastAsia="HGSMinchoE" w:hAnsi="Times New Roman" w:cs="Times New Roman"/>
          <w:color w:val="000000" w:themeColor="text1"/>
        </w:rPr>
        <w:t>Fig. 7</w:t>
      </w:r>
      <w:r>
        <w:rPr>
          <w:rFonts w:ascii="Times New Roman" w:eastAsia="HGSMinchoE" w:hAnsi="Times New Roman" w:cs="Times New Roman"/>
          <w:color w:val="000000" w:themeColor="text1"/>
        </w:rPr>
        <w:t>A). Average stochastic growth rate (</w:t>
      </w:r>
      <w:r w:rsidR="00B22C60">
        <w:rPr>
          <w:rFonts w:ascii="Times New Roman" w:eastAsia="HGSMinchoE" w:hAnsi="Times New Roman" w:cs="Times New Roman"/>
          <w:color w:val="000000" w:themeColor="text1"/>
        </w:rPr>
        <w:t>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vertAlign w:val="subscript"/>
        </w:rPr>
        <w:t>s</w:t>
      </w:r>
      <w:r>
        <w:rPr>
          <w:rFonts w:ascii="Times New Roman" w:eastAsia="HGSMinchoE" w:hAnsi="Times New Roman" w:cs="Times New Roman"/>
          <w:color w:val="000000" w:themeColor="text1"/>
        </w:rPr>
        <w:t>)</w:t>
      </w:r>
      <w:r w:rsidR="00B22C60">
        <w:rPr>
          <w:rFonts w:ascii="Times New Roman" w:eastAsia="HGSMinchoE" w:hAnsi="Times New Roman" w:cs="Times New Roman"/>
          <w:color w:val="000000" w:themeColor="text1"/>
        </w:rPr>
        <w:t>)</w:t>
      </w:r>
      <w:r>
        <w:rPr>
          <w:rFonts w:ascii="Times New Roman" w:eastAsia="HGSMinchoE" w:hAnsi="Times New Roman" w:cs="Times New Roman"/>
          <w:color w:val="000000" w:themeColor="text1"/>
        </w:rPr>
        <w:t xml:space="preserve"> was smaller for the Soapstone population, even though this population didn’t decrease in size over the course of the simulation while the FEWAFB population did (</w:t>
      </w:r>
      <w:r w:rsidR="002F2A01">
        <w:rPr>
          <w:rFonts w:ascii="Times New Roman" w:eastAsia="HGSMinchoE" w:hAnsi="Times New Roman" w:cs="Times New Roman"/>
          <w:color w:val="000000" w:themeColor="text1"/>
        </w:rPr>
        <w:t>Fig. 7</w:t>
      </w:r>
      <w:r>
        <w:rPr>
          <w:rFonts w:ascii="Times New Roman" w:eastAsia="HGSMinchoE" w:hAnsi="Times New Roman" w:cs="Times New Roman"/>
          <w:color w:val="000000" w:themeColor="text1"/>
        </w:rPr>
        <w:t>C). This is explained by very high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in the initial years of simulated growth in the FEWAFB population, which increases the mean of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(or </w:t>
      </w:r>
      <w:r w:rsidR="00B22C60">
        <w:rPr>
          <w:rFonts w:ascii="Times New Roman" w:eastAsia="HGSMinchoE" w:hAnsi="Times New Roman" w:cs="Times New Roman"/>
          <w:color w:val="000000" w:themeColor="text1"/>
        </w:rPr>
        <w:t>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vertAlign w:val="subscript"/>
        </w:rPr>
        <w:t>s</w:t>
      </w:r>
      <w:r>
        <w:rPr>
          <w:rFonts w:ascii="Times New Roman" w:eastAsia="HGSMinchoE" w:hAnsi="Times New Roman" w:cs="Times New Roman"/>
          <w:color w:val="000000" w:themeColor="text1"/>
        </w:rPr>
        <w:t>)</w:t>
      </w:r>
      <w:r w:rsidR="00B22C60">
        <w:rPr>
          <w:rFonts w:ascii="Times New Roman" w:eastAsia="HGSMinchoE" w:hAnsi="Times New Roman" w:cs="Times New Roman"/>
          <w:color w:val="000000" w:themeColor="text1"/>
        </w:rPr>
        <w:t>)</w:t>
      </w:r>
      <w:r>
        <w:rPr>
          <w:rFonts w:ascii="Times New Roman" w:eastAsia="HGSMinchoE" w:hAnsi="Times New Roman" w:cs="Times New Roman"/>
          <w:color w:val="000000" w:themeColor="text1"/>
        </w:rPr>
        <w:t xml:space="preserve">. While these </w:t>
      </w:r>
      <w:r w:rsidR="00B22C60">
        <w:rPr>
          <w:rFonts w:ascii="Times New Roman" w:eastAsia="HGSMinchoE" w:hAnsi="Times New Roman" w:cs="Times New Roman"/>
          <w:color w:val="000000" w:themeColor="text1"/>
        </w:rPr>
        <w:t>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vertAlign w:val="subscript"/>
        </w:rPr>
        <w:t>s</w:t>
      </w:r>
      <w:r w:rsidR="00B22C60">
        <w:rPr>
          <w:rFonts w:ascii="Times New Roman" w:eastAsia="HGSMinchoE" w:hAnsi="Times New Roman" w:cs="Times New Roman"/>
          <w:color w:val="000000" w:themeColor="text1"/>
        </w:rPr>
        <w:t>)</w:t>
      </w:r>
      <w:r>
        <w:rPr>
          <w:rFonts w:ascii="Times New Roman" w:eastAsia="HGSMinchoE" w:hAnsi="Times New Roman" w:cs="Times New Roman"/>
          <w:color w:val="000000" w:themeColor="text1"/>
        </w:rPr>
        <w:t xml:space="preserve"> values are useful in that they indicate persistence rather than extirpation, they should not be used alone as an indicator of population status, since they do not capture the substantial variation in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and population size that occurs on shorter timescales. </w:t>
      </w:r>
    </w:p>
    <w:p w14:paraId="77D1B912" w14:textId="5AF8AC89" w:rsidR="00BB142A" w:rsidRDefault="00BB142A" w:rsidP="00BB142A">
      <w:pPr>
        <w:spacing w:line="480" w:lineRule="auto"/>
        <w:ind w:firstLine="720"/>
        <w:rPr>
          <w:rFonts w:ascii="Times New Roman" w:eastAsia="HGSMinchoE" w:hAnsi="Times New Roman" w:cs="Times New Roman"/>
          <w:color w:val="000000" w:themeColor="text1"/>
        </w:rPr>
      </w:pPr>
      <w:r>
        <w:rPr>
          <w:rFonts w:ascii="Times New Roman" w:eastAsia="HGSMinchoE" w:hAnsi="Times New Roman" w:cs="Times New Roman"/>
          <w:color w:val="000000" w:themeColor="text1"/>
        </w:rPr>
        <w:t>Simulations additionally showed that the FEWAFB and Soapstone prairie populations might respond differently to the warmer and drier climate conditions that are predicted to occur with climate change. Mean simulated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in the FEWAFB population was not significantly impacted by climate, while hotter and drier climate conditions correspond to a lower mean </w:t>
      </w:r>
      <w:r w:rsidR="00B22C60">
        <w:rPr>
          <w:rFonts w:ascii="Times New Roman" w:eastAsia="HGSMinchoE" w:hAnsi="Times New Roman" w:cs="Times New Roman"/>
          <w:color w:val="000000" w:themeColor="text1"/>
        </w:rPr>
        <w:lastRenderedPageBreak/>
        <w:t>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vertAlign w:val="subscript"/>
        </w:rPr>
        <w:t>s</w:t>
      </w:r>
      <w:r w:rsidR="00B22C60">
        <w:rPr>
          <w:rFonts w:ascii="Times New Roman" w:eastAsia="HGSMinchoE" w:hAnsi="Times New Roman" w:cs="Times New Roman"/>
          <w:color w:val="000000" w:themeColor="text1"/>
        </w:rPr>
        <w:t>)</w:t>
      </w:r>
      <w:r>
        <w:rPr>
          <w:rFonts w:ascii="Times New Roman" w:eastAsia="HGSMinchoE" w:hAnsi="Times New Roman" w:cs="Times New Roman"/>
          <w:color w:val="000000" w:themeColor="text1"/>
          <w:vertAlign w:val="subscript"/>
        </w:rPr>
        <w:t xml:space="preserve"> </w:t>
      </w:r>
      <w:r>
        <w:rPr>
          <w:rFonts w:ascii="Times New Roman" w:eastAsia="HGSMinchoE" w:hAnsi="Times New Roman" w:cs="Times New Roman"/>
          <w:color w:val="000000" w:themeColor="text1"/>
        </w:rPr>
        <w:t>and a smaller equilibrium population size in the Soapstone prairie population. In this population,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in hotter and drier conditions is higher in the initial years of the simulation, but declines earlier and faster than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in reference climate simulations. This difference in response could be driven by the difference in habitat at the FEWAFB and Soapstone prairie locations. At FEWAFB,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is found exclusively along the floodplains of small streams, while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at Soapstone prairie grows in wet meadows far from any running water. A decrease in precipitation and increase in evapotranspiration as a result of higher temperature could certainly decrease flows in the streams at FEWAFB, but would likely cause a drastic decrease in the amount of ephemeral wet meadow habitat at Soapstone prairie. This difference in habitat could explain the different simulated responses of these two populations to </w:t>
      </w:r>
      <w:r w:rsidR="00326DDC">
        <w:rPr>
          <w:rFonts w:ascii="Times New Roman" w:eastAsia="HGSMinchoE" w:hAnsi="Times New Roman" w:cs="Times New Roman"/>
          <w:color w:val="000000" w:themeColor="text1"/>
        </w:rPr>
        <w:t xml:space="preserve">simulated </w:t>
      </w:r>
      <w:r>
        <w:rPr>
          <w:rFonts w:ascii="Times New Roman" w:eastAsia="HGSMinchoE" w:hAnsi="Times New Roman" w:cs="Times New Roman"/>
          <w:color w:val="000000" w:themeColor="text1"/>
        </w:rPr>
        <w:t xml:space="preserve">climate change. </w:t>
      </w:r>
      <w:r w:rsidR="00104872">
        <w:rPr>
          <w:rFonts w:ascii="Times New Roman" w:eastAsia="HGSMinchoE" w:hAnsi="Times New Roman" w:cs="Times New Roman"/>
          <w:color w:val="000000" w:themeColor="text1"/>
        </w:rPr>
        <w:t xml:space="preserve">Additionally, the difference in projected impact of the abiotic environment between the two populations could be an artefact of the relatively short duration of demographic monitoring, which meant that we only were able to model the response of these </w:t>
      </w:r>
      <w:r w:rsidR="00104872">
        <w:rPr>
          <w:rFonts w:ascii="Times New Roman" w:eastAsia="HGSMinchoE" w:hAnsi="Times New Roman" w:cs="Times New Roman"/>
          <w:i/>
          <w:iCs/>
          <w:color w:val="000000" w:themeColor="text1"/>
        </w:rPr>
        <w:t xml:space="preserve">O. coloradensis </w:t>
      </w:r>
      <w:r w:rsidR="00104872">
        <w:rPr>
          <w:rFonts w:ascii="Times New Roman" w:eastAsia="HGSMinchoE" w:hAnsi="Times New Roman" w:cs="Times New Roman"/>
          <w:color w:val="000000" w:themeColor="text1"/>
        </w:rPr>
        <w:t>populations to a relatively small range of abiotic conditions. Additionally, i</w:t>
      </w:r>
      <w:r>
        <w:rPr>
          <w:rFonts w:ascii="Times New Roman" w:eastAsia="HGSMinchoE" w:hAnsi="Times New Roman" w:cs="Times New Roman"/>
          <w:color w:val="000000" w:themeColor="text1"/>
        </w:rPr>
        <w:t xml:space="preserve">t is important to note that these simulations employ a very coarse estimation of future climate conditions, and do not incorporate the effects of change in disturbance regimes, habitat loss due to anthropogenic disturbance or shrub encroachment, or other potential threats to this species. As such, they should be taken as a single piece of encouraging evidence for the fate of this species, and should not be used to make a definite prognosis for persistence of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w:t>
      </w:r>
      <w:r w:rsidR="00104872">
        <w:rPr>
          <w:rFonts w:ascii="Times New Roman" w:eastAsia="HGSMinchoE" w:hAnsi="Times New Roman" w:cs="Times New Roman"/>
          <w:color w:val="000000" w:themeColor="text1"/>
        </w:rPr>
        <w:t xml:space="preserve"> </w:t>
      </w:r>
    </w:p>
    <w:p w14:paraId="43B5DD40" w14:textId="1294A3C2" w:rsidR="00BB142A" w:rsidRPr="00500EE9" w:rsidRDefault="00BB142A" w:rsidP="00BB142A">
      <w:pPr>
        <w:spacing w:line="480" w:lineRule="auto"/>
        <w:ind w:firstLine="720"/>
        <w:rPr>
          <w:rFonts w:ascii="Times New Roman" w:eastAsia="HGSMinchoE" w:hAnsi="Times New Roman" w:cs="Times New Roman"/>
          <w:color w:val="000000" w:themeColor="text1"/>
        </w:rPr>
      </w:pPr>
      <w:r>
        <w:rPr>
          <w:rFonts w:ascii="Times New Roman" w:eastAsia="HGSMinchoE" w:hAnsi="Times New Roman" w:cs="Times New Roman"/>
          <w:color w:val="000000" w:themeColor="text1"/>
        </w:rPr>
        <w:t xml:space="preserve">Our analysis of the population dynamics of </w:t>
      </w:r>
      <w:r>
        <w:rPr>
          <w:rFonts w:ascii="Times New Roman" w:eastAsia="HGSMinchoE" w:hAnsi="Times New Roman" w:cs="Times New Roman"/>
          <w:i/>
          <w:iCs/>
          <w:color w:val="000000" w:themeColor="text1"/>
        </w:rPr>
        <w:t>Oenothera coloradensis</w:t>
      </w:r>
      <w:r>
        <w:rPr>
          <w:rFonts w:ascii="Times New Roman" w:eastAsia="HGSMinchoE" w:hAnsi="Times New Roman" w:cs="Times New Roman"/>
          <w:color w:val="000000" w:themeColor="text1"/>
        </w:rPr>
        <w:t xml:space="preserve"> at two distinct locations shows that this species has a lifecycle that is strongly influenced by </w:t>
      </w:r>
      <w:r w:rsidR="00104872">
        <w:rPr>
          <w:rFonts w:ascii="Times New Roman" w:eastAsia="HGSMinchoE" w:hAnsi="Times New Roman" w:cs="Times New Roman"/>
          <w:color w:val="000000" w:themeColor="text1"/>
        </w:rPr>
        <w:t xml:space="preserve">introduction </w:t>
      </w:r>
      <w:r>
        <w:rPr>
          <w:rFonts w:ascii="Times New Roman" w:eastAsia="HGSMinchoE" w:hAnsi="Times New Roman" w:cs="Times New Roman"/>
          <w:color w:val="000000" w:themeColor="text1"/>
        </w:rPr>
        <w:t xml:space="preserve">and persistence of seeds into a seedbank. More broadly, we show that this rare endemic species </w:t>
      </w:r>
      <w:r w:rsidR="00104872">
        <w:rPr>
          <w:rFonts w:ascii="Times New Roman" w:eastAsia="HGSMinchoE" w:hAnsi="Times New Roman" w:cs="Times New Roman"/>
          <w:color w:val="000000" w:themeColor="text1"/>
        </w:rPr>
        <w:t>show</w:t>
      </w:r>
      <w:r w:rsidR="00E94725">
        <w:rPr>
          <w:rFonts w:ascii="Times New Roman" w:eastAsia="HGSMinchoE" w:hAnsi="Times New Roman" w:cs="Times New Roman"/>
          <w:color w:val="000000" w:themeColor="text1"/>
        </w:rPr>
        <w:t>s</w:t>
      </w:r>
      <w:r w:rsidR="00104872">
        <w:rPr>
          <w:rFonts w:ascii="Times New Roman" w:eastAsia="HGSMinchoE" w:hAnsi="Times New Roman" w:cs="Times New Roman"/>
          <w:color w:val="000000" w:themeColor="text1"/>
        </w:rPr>
        <w:t xml:space="preserve"> signs of </w:t>
      </w:r>
      <w:r>
        <w:rPr>
          <w:rFonts w:ascii="Times New Roman" w:eastAsia="HGSMinchoE" w:hAnsi="Times New Roman" w:cs="Times New Roman"/>
          <w:color w:val="000000" w:themeColor="text1"/>
        </w:rPr>
        <w:t>negative density dependence</w:t>
      </w:r>
      <w:r w:rsidR="00E94725">
        <w:rPr>
          <w:rFonts w:ascii="Times New Roman" w:eastAsia="HGSMinchoE" w:hAnsi="Times New Roman" w:cs="Times New Roman"/>
          <w:color w:val="000000" w:themeColor="text1"/>
        </w:rPr>
        <w:t>. Populations</w:t>
      </w:r>
      <w:r>
        <w:rPr>
          <w:rFonts w:ascii="Times New Roman" w:eastAsia="HGSMinchoE" w:hAnsi="Times New Roman" w:cs="Times New Roman"/>
          <w:color w:val="000000" w:themeColor="text1"/>
        </w:rPr>
        <w:t xml:space="preserve"> of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may </w:t>
      </w:r>
      <w:r w:rsidR="00E94725">
        <w:rPr>
          <w:rFonts w:ascii="Times New Roman" w:eastAsia="HGSMinchoE" w:hAnsi="Times New Roman" w:cs="Times New Roman"/>
          <w:color w:val="000000" w:themeColor="text1"/>
        </w:rPr>
        <w:t xml:space="preserve">additionally be </w:t>
      </w:r>
      <w:r w:rsidR="00E94725">
        <w:rPr>
          <w:rFonts w:ascii="Times New Roman" w:eastAsia="HGSMinchoE" w:hAnsi="Times New Roman" w:cs="Times New Roman"/>
          <w:color w:val="000000" w:themeColor="text1"/>
        </w:rPr>
        <w:lastRenderedPageBreak/>
        <w:t>maintained</w:t>
      </w:r>
      <w:r>
        <w:rPr>
          <w:rFonts w:ascii="Times New Roman" w:eastAsia="HGSMinchoE" w:hAnsi="Times New Roman" w:cs="Times New Roman"/>
          <w:color w:val="000000" w:themeColor="text1"/>
        </w:rPr>
        <w:t xml:space="preserve"> via high local abundance</w:t>
      </w:r>
      <w:r w:rsidR="00A11F9E">
        <w:rPr>
          <w:rFonts w:ascii="Times New Roman" w:eastAsia="HGSMinchoE" w:hAnsi="Times New Roman" w:cs="Times New Roman"/>
          <w:color w:val="000000" w:themeColor="text1"/>
        </w:rPr>
        <w:t>s</w:t>
      </w:r>
      <w:r>
        <w:rPr>
          <w:rFonts w:ascii="Times New Roman" w:eastAsia="HGSMinchoE" w:hAnsi="Times New Roman" w:cs="Times New Roman"/>
          <w:color w:val="000000" w:themeColor="text1"/>
        </w:rPr>
        <w:t xml:space="preserve"> that allow them to escape the challenges of small population size that rare species often face</w:t>
      </w:r>
      <w:r w:rsidR="00E94725">
        <w:rPr>
          <w:rFonts w:ascii="Times New Roman" w:eastAsia="HGSMinchoE" w:hAnsi="Times New Roman" w:cs="Times New Roman"/>
          <w:color w:val="000000" w:themeColor="text1"/>
        </w:rPr>
        <w:t xml:space="preserve"> </w:t>
      </w:r>
      <w:r w:rsidR="00E94725">
        <w:rPr>
          <w:rFonts w:ascii="Times New Roman" w:eastAsia="HGSMinchoE" w:hAnsi="Times New Roman" w:cs="Times New Roman"/>
          <w:color w:val="000000" w:themeColor="text1"/>
        </w:rPr>
        <w:fldChar w:fldCharType="begin" w:fldLock="1"/>
      </w:r>
      <w:r w:rsidR="00E94725">
        <w:rPr>
          <w:rFonts w:ascii="Times New Roman" w:eastAsia="HGSMinchoE" w:hAnsi="Times New Roman" w:cs="Times New Roman"/>
          <w:color w:val="000000" w:themeColor="text1"/>
        </w:rPr>
        <w:instrText>ADDIN CSL_CITATION {"citationItems":[{"id":"ITEM-1","itemData":{"DOI":"10.2307/4110060","ISSN":"00755974","abstract":"There are many ways in which a species can become rare and this path has profound evolutionary and ecological consequences. A theoretical framework of an eight-celled table is proposed for the different types of rarity depending on range, habitat specificity and local abundance. Seven forms of rarity are discussed with examples from the North American flora. in particular that of the narrow endemic. Studies of the competitive abilities of sparse and common prairie grasses provide insights into the biological nature of rarity and show that competitive abilities are more critical to persistence than to the regulation of abundance. Natural selection may operate to favor traits which offset the disadvantages of local small population size. We reach conclusions that are both unexpected and relevant to practical conservation philosophies.","author":[{"dropping-particle":"","family":"Rabinowitz","given":"Deborah","non-dropping-particle":"","parse-names":false,"suffix":""}],"container-title":"The Biological aspects of rare plant conservation","editor":[{"dropping-particle":"","family":"Synge","given":"Hugh","non-dropping-particle":"","parse-names":false,"suffix":""}],"id":"ITEM-1","issued":{"date-parts":[["1981"]]},"publisher":"John WIley &amp; Sons, Ltd.","title":"Seven forms of rarity","type":"chapter"},"uris":["http://www.mendeley.com/documents/?uuid=eec430e5-41a7-4237-b24a-a3569090d028"]}],"mendeley":{"formattedCitation":"(Rabinowitz 1981)","plainTextFormattedCitation":"(Rabinowitz 1981)"},"properties":{"noteIndex":0},"schema":"https://github.com/citation-style-language/schema/raw/master/csl-citation.json"}</w:instrText>
      </w:r>
      <w:r w:rsidR="00E94725">
        <w:rPr>
          <w:rFonts w:ascii="Times New Roman" w:eastAsia="HGSMinchoE" w:hAnsi="Times New Roman" w:cs="Times New Roman"/>
          <w:color w:val="000000" w:themeColor="text1"/>
        </w:rPr>
        <w:fldChar w:fldCharType="separate"/>
      </w:r>
      <w:r w:rsidR="00E94725" w:rsidRPr="00E94725">
        <w:rPr>
          <w:rFonts w:ascii="Times New Roman" w:eastAsia="HGSMinchoE" w:hAnsi="Times New Roman" w:cs="Times New Roman"/>
          <w:noProof/>
          <w:color w:val="000000" w:themeColor="text1"/>
        </w:rPr>
        <w:t>(Rabinowitz 1981)</w:t>
      </w:r>
      <w:r w:rsidR="00E94725">
        <w:rPr>
          <w:rFonts w:ascii="Times New Roman" w:eastAsia="HGSMinchoE" w:hAnsi="Times New Roman" w:cs="Times New Roman"/>
          <w:color w:val="000000" w:themeColor="text1"/>
        </w:rPr>
        <w:fldChar w:fldCharType="end"/>
      </w:r>
      <w:r>
        <w:rPr>
          <w:rFonts w:ascii="Times New Roman" w:eastAsia="HGSMinchoE" w:hAnsi="Times New Roman" w:cs="Times New Roman"/>
          <w:color w:val="000000" w:themeColor="text1"/>
        </w:rPr>
        <w:t xml:space="preserve">. These findings </w:t>
      </w:r>
      <w:r w:rsidR="00E94725">
        <w:rPr>
          <w:rFonts w:ascii="Times New Roman" w:eastAsia="HGSMinchoE" w:hAnsi="Times New Roman" w:cs="Times New Roman"/>
          <w:color w:val="000000" w:themeColor="text1"/>
        </w:rPr>
        <w:t>reinforce the importance of c</w:t>
      </w:r>
      <w:r>
        <w:rPr>
          <w:rFonts w:ascii="Times New Roman" w:eastAsia="HGSMinchoE" w:hAnsi="Times New Roman" w:cs="Times New Roman"/>
          <w:color w:val="000000" w:themeColor="text1"/>
        </w:rPr>
        <w:t xml:space="preserve">areful evaluation of the unique population dynamics of rare species </w:t>
      </w:r>
      <w:r w:rsidR="00E94725">
        <w:rPr>
          <w:rFonts w:ascii="Times New Roman" w:eastAsia="HGSMinchoE" w:hAnsi="Times New Roman" w:cs="Times New Roman"/>
          <w:color w:val="000000" w:themeColor="text1"/>
        </w:rPr>
        <w:t xml:space="preserve">to inform </w:t>
      </w:r>
      <w:r>
        <w:rPr>
          <w:rFonts w:ascii="Times New Roman" w:eastAsia="HGSMinchoE" w:hAnsi="Times New Roman" w:cs="Times New Roman"/>
          <w:color w:val="000000" w:themeColor="text1"/>
        </w:rPr>
        <w:t xml:space="preserve">successful conservation and management. </w:t>
      </w:r>
    </w:p>
    <w:p w14:paraId="05FF0D6B" w14:textId="725FF34D" w:rsidR="00584E98" w:rsidRPr="00A018BD" w:rsidRDefault="001D18A5" w:rsidP="00143F37">
      <w:pPr>
        <w:spacing w:before="120" w:after="100" w:afterAutospacing="1"/>
        <w:rPr>
          <w:rFonts w:ascii="Times New Roman" w:hAnsi="Times New Roman" w:cs="Times New Roman"/>
          <w:b/>
          <w:bCs/>
          <w:color w:val="000000" w:themeColor="text1"/>
        </w:rPr>
      </w:pPr>
      <w:r w:rsidRPr="00A018BD">
        <w:rPr>
          <w:rFonts w:ascii="Times New Roman" w:hAnsi="Times New Roman" w:cs="Times New Roman"/>
          <w:b/>
          <w:bCs/>
          <w:color w:val="000000" w:themeColor="text1"/>
        </w:rPr>
        <w:t>References</w:t>
      </w:r>
    </w:p>
    <w:p w14:paraId="1AB35E16" w14:textId="7AE7B023" w:rsidR="00E94725" w:rsidRPr="00E94725" w:rsidRDefault="00F02825" w:rsidP="00E94725">
      <w:pPr>
        <w:widowControl w:val="0"/>
        <w:autoSpaceDE w:val="0"/>
        <w:autoSpaceDN w:val="0"/>
        <w:adjustRightInd w:val="0"/>
        <w:spacing w:before="120" w:after="100"/>
        <w:ind w:left="480" w:hanging="480"/>
        <w:rPr>
          <w:rFonts w:ascii="Times New Roman" w:hAnsi="Times New Roman" w:cs="Times New Roman"/>
          <w:noProof/>
        </w:rPr>
      </w:pPr>
      <w:r w:rsidRPr="00A018BD">
        <w:rPr>
          <w:rFonts w:ascii="Times New Roman" w:hAnsi="Times New Roman" w:cs="Times New Roman"/>
          <w:b/>
          <w:bCs/>
          <w:color w:val="000000" w:themeColor="text1"/>
        </w:rPr>
        <w:fldChar w:fldCharType="begin" w:fldLock="1"/>
      </w:r>
      <w:r w:rsidRPr="00A018BD">
        <w:rPr>
          <w:rFonts w:ascii="Times New Roman" w:hAnsi="Times New Roman" w:cs="Times New Roman"/>
          <w:b/>
          <w:bCs/>
          <w:color w:val="000000" w:themeColor="text1"/>
        </w:rPr>
        <w:instrText xml:space="preserve">ADDIN Mendeley Bibliography CSL_BIBLIOGRAPHY </w:instrText>
      </w:r>
      <w:r w:rsidRPr="00A018BD">
        <w:rPr>
          <w:rFonts w:ascii="Times New Roman" w:hAnsi="Times New Roman" w:cs="Times New Roman"/>
          <w:b/>
          <w:bCs/>
          <w:color w:val="000000" w:themeColor="text1"/>
        </w:rPr>
        <w:fldChar w:fldCharType="separate"/>
      </w:r>
      <w:r w:rsidR="00E94725" w:rsidRPr="00E94725">
        <w:rPr>
          <w:rFonts w:ascii="Times New Roman" w:hAnsi="Times New Roman" w:cs="Times New Roman"/>
          <w:noProof/>
        </w:rPr>
        <w:t>Abbott, R. E., D. F. Doak, and M. L. Peterson. 2017. Portfolio effects, climate change, and the persistence of small populations: analyses on the rare plant Saussurea weberi. Ecology 98:1071–1081.</w:t>
      </w:r>
    </w:p>
    <w:p w14:paraId="6E2D256E"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Arnoldi, J. F., M. Loreau, and B. Haegeman. 2019. The inherent multidimensionality of temporal variability: how common and rare species shape stability patterns. Ecology Letters 22:1557–1567.</w:t>
      </w:r>
    </w:p>
    <w:p w14:paraId="5501CE54"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Bonett, D. G. 2006. Confidence interval for a coefficient of quartile variation. Computational Statistics and Data Analysis 50:2953–2957.</w:t>
      </w:r>
    </w:p>
    <w:p w14:paraId="41555B2F"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Burgess, L. M. 2003. Impacts of Mowing, Burning, and Climate on Germination and Seedling Recruitment of Colorado Butterfly Plant (Gaura neomexicana ssp. coloradensis). University of Wyoming.</w:t>
      </w:r>
    </w:p>
    <w:p w14:paraId="0297FEC8"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Burgess, L. M., A. L. Hild, and N. L. Shaw. 2005. Capsule treatments to enhance seedling emergence of Gaura neomexicana ssp. coloradensis. Restoration Ecology 13:8–14.</w:t>
      </w:r>
    </w:p>
    <w:p w14:paraId="1C15F6EE" w14:textId="77777777" w:rsidR="00E94725" w:rsidRPr="00D70311" w:rsidRDefault="00E94725" w:rsidP="00E94725">
      <w:pPr>
        <w:widowControl w:val="0"/>
        <w:autoSpaceDE w:val="0"/>
        <w:autoSpaceDN w:val="0"/>
        <w:adjustRightInd w:val="0"/>
        <w:spacing w:before="120" w:after="100"/>
        <w:ind w:left="480" w:hanging="480"/>
        <w:rPr>
          <w:rFonts w:ascii="Times New Roman" w:hAnsi="Times New Roman" w:cs="Times New Roman"/>
          <w:noProof/>
          <w:lang w:val="es-ES"/>
        </w:rPr>
      </w:pPr>
      <w:r w:rsidRPr="00E94725">
        <w:rPr>
          <w:rFonts w:ascii="Times New Roman" w:hAnsi="Times New Roman" w:cs="Times New Roman"/>
          <w:noProof/>
        </w:rPr>
        <w:t xml:space="preserve">Burner, R. C., L. Drag, J. G. Stephan, T. Birkemoe, R. Wetherbee, J. Muller, J. Siitonen, T. Snäll, O. Skarpaas, M. Potterf, I. Doerfler, M. M. Gossner, P. Schall, W. W. Weisser, and A. Sverdrup-Thygeson. 2022. Functional structure of European forest beetle communities is enhanced by rare species. </w:t>
      </w:r>
      <w:r w:rsidRPr="00D70311">
        <w:rPr>
          <w:rFonts w:ascii="Times New Roman" w:hAnsi="Times New Roman" w:cs="Times New Roman"/>
          <w:noProof/>
          <w:lang w:val="es-ES"/>
        </w:rPr>
        <w:t>Biological Conservation 267.</w:t>
      </w:r>
    </w:p>
    <w:p w14:paraId="11AECBC1"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D70311">
        <w:rPr>
          <w:rFonts w:ascii="Times New Roman" w:hAnsi="Times New Roman" w:cs="Times New Roman"/>
          <w:noProof/>
          <w:lang w:val="es-ES"/>
        </w:rPr>
        <w:t xml:space="preserve">Calatayud, J., E. Andivia, A. Escudero, C. J. Melián, R. Bernardo-Madrid, M. Stoffel, C. Aponte, N. G. Medina, R. Molina-Venegas, X. Arnan, M. Rosvall, M. Neuman, J. A. Noriega, F. Alves-Martins, I. Draper, A. Luzuriaga, J. A. Ballesteros-Cánovas, C. Morales-Molino, P. Ferrandis, A. Herrero, L. Pataro, L. Juen, A. Cea, and J. Madrigal-González. </w:t>
      </w:r>
      <w:r w:rsidRPr="00E94725">
        <w:rPr>
          <w:rFonts w:ascii="Times New Roman" w:hAnsi="Times New Roman" w:cs="Times New Roman"/>
          <w:noProof/>
        </w:rPr>
        <w:t>2020. Positive associations among rare species and their persistence in ecological assemblages. Nature Ecology and Evolution 4:40–45.</w:t>
      </w:r>
    </w:p>
    <w:p w14:paraId="79CB5392"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Caswell, H. 2001. Matrix Population Models: Construction, Analysis, and Interpretation. 2nd edition. Sinauer Associates.</w:t>
      </w:r>
    </w:p>
    <w:p w14:paraId="08520B8B"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Dibner, R. R., M. L. Peterson, A. M. Louthan, and D. F. Doak. 2019. Multiple mechanisms confer stability to isolated populations of a rare endemic plant. Ecological Monographs 89:1–16.</w:t>
      </w:r>
    </w:p>
    <w:p w14:paraId="4E917E94"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Drury, W. H. 1974. Rare species. Biological Conservation 6:162–169.</w:t>
      </w:r>
    </w:p>
    <w:p w14:paraId="3EB1DE9D"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Easterling, M. R., S. P. Ellner, and P. M. Dixon. 2000. Size-Specific Sensitivity: Applying a New Structured Population Model. Ecology 81:694–708.</w:t>
      </w:r>
    </w:p>
    <w:p w14:paraId="48B607A0"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lastRenderedPageBreak/>
        <w:t>Ellner, S. P., D. Z. Childs, and M. Rees. 2016. Data-driven Modelling of Structured Populations. Springer International Publishing, Switzerland.</w:t>
      </w:r>
    </w:p>
    <w:p w14:paraId="0A4F4FC2"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Ellner, S. P., and M. Rees. 2006. Integral projection models for species with complex demography. American Naturalist 167:410–428.</w:t>
      </w:r>
    </w:p>
    <w:p w14:paraId="1FB375A8"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Enquist, B. J., X. Feng, B. Boyle, B. Maitner, E. A. Newman, P. M. Jørgensen, P. R. Roehrdanz, B. M. Thiers, J. R. Burger, R. T. Corlett, T. L. P. Couvreur, G. Dauby, J. C. Donoghue, W. Foden, J. C. Lovett, P. A. Marquet, C. Merow, G. Midgley, N. Morueta-Holme, D. M. Neves, A. T. Oliveira-Filho, N. J. B. Kraft, D. S. Park, R. K. Peet, M. Pillet, J. M. Serra-Diaz, B. Sandel, M. Schildhauer, I. Šímová, C. Violle, J. J. Wieringa, S. K. Wiser, L. Hannah, J. C. Svenning, and B. J. McGill. 2019. The commonness of rarity: Global and future distribution of rarity across land plants. Science Advances 5:1–14.</w:t>
      </w:r>
    </w:p>
    <w:p w14:paraId="42B58001"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Everson, M. E. 2019. Endangered and Threatened Wildlife and Plants; Removing Oenothera coloradensis (Colorado Butterfly Plant) From the Federal List of Endangered and Threatened Plants. Federal Register: The Daily Journal of the United States 84:59570–59588.</w:t>
      </w:r>
    </w:p>
    <w:p w14:paraId="47FC7543"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Fieberg, J. R., K. Vitense, and D. H. Johnson. 2020. Resampling-based methods for biologists. PeerJ 2020.</w:t>
      </w:r>
    </w:p>
    <w:p w14:paraId="3B2B6F72"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Floyd, S. K., and T. A. Ranker. 1998. Analysis of a Transition Matrix Model for Gaura neomexicana Ssp . coloradensis (Onagraceae) Reveals Spatial and Temporal Demographic Variability. International Journal of Plant Sciences 159:853–863.</w:t>
      </w:r>
    </w:p>
    <w:p w14:paraId="0C5F35AB"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Heidel, B., D. Tuthill, and Z. Wallace. 2021. 33-Year Population Trends of Colorado Butterfly Plant (Oenothera Coloradensis; Onagraceae), a Short-Lived Riparian Species on F. E. Warren Air Force Base, Laramie County, Wyoming. Laramie, WY.</w:t>
      </w:r>
    </w:p>
    <w:p w14:paraId="3B9A9F03"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Hilde, C. H., M. Gamelon, B. E. Sæther, J. M. Gaillard, N. G. Yoccoz, and C. Pélabon. 2020. The Demographic Buffering Hypothesis: Evidence and Challenges. Trends in Ecology and Evolution xx.</w:t>
      </w:r>
    </w:p>
    <w:p w14:paraId="35D31147"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Jennings, M. 2000. Endangered and Threatened Wildlife and Plants: Threatened Status for the Colorado Butterfly Plant (Gaura neomexicana ssp. coloradensis) From Southeastern Wyoming, Northcentral Colorado, and Extreme Western Nebraska. Federal Register: The Daily Journal of the United States 65:62302–62310.</w:t>
      </w:r>
    </w:p>
    <w:p w14:paraId="7D4AACCD"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Jongejans, E., A. W. Sheppard, and K. Shea. 2006. What controls the population dynamics of the invasive thistle Carduus nutans in its native range? Journal of Applied Ecology 43:877–886.</w:t>
      </w:r>
    </w:p>
    <w:p w14:paraId="34D436C6"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Kauffman, M. J., J. F. Pollock, and B. Walton. 2004. Spatial structure, dispersal, and management of a recovering raptor population. American Naturalist 164:582–597.</w:t>
      </w:r>
    </w:p>
    <w:p w14:paraId="4C461EF9"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Leitão, R. P., J. Zuanon, S. Villéger, S. E. Williams, C. Baraloto, C. Fortune, F. P. Mendonça, and D. Mouillot. 2016. Rare species contribute disproportionately to the functional structure of species assemblages. Proceedings of the Royal Society B: Biological Sciences 283.</w:t>
      </w:r>
    </w:p>
    <w:p w14:paraId="391F1684"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Levins, R., and D. Culver. 1971. Regional Coexistence of Species and Competition between Rare Species. Proceedings of the National Academy of Sciences 68:1246–1248.</w:t>
      </w:r>
    </w:p>
    <w:p w14:paraId="78AF9A8B"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Lyons, K. G., C. A. Brigham, B. H. Traut, and M. W. Schwartz. 2005. Rare species and ecosystem functioning. Conservation Biology 19:1019–1024.</w:t>
      </w:r>
    </w:p>
    <w:p w14:paraId="03C8C97A"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lastRenderedPageBreak/>
        <w:t>Lyons, K. G., and M. W. Schwartz. 2001. Rare species loss alters ecosystem function - Invasion resistance. Ecology Letters 4:358–365.</w:t>
      </w:r>
    </w:p>
    <w:p w14:paraId="48E5EDEA"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May, R. M. 1973. Stability in Randomly Fluctuating Versus Deterministic Environments. The American Naturalist 107:621–650.</w:t>
      </w:r>
    </w:p>
    <w:p w14:paraId="37E5045F"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Merow, C., J. P. Dahlgren, C. J. E. Metcalf, D. Z. Childs, M. E. K. Evans, E. Jongejans, S. Record, M. Rees, R. Salguero-Gómez, and S. M. Mcmahon. 2014. Advancing population ecology with integral projection models: A practical guide. Methods in Ecology and Evolution 5:99–110.</w:t>
      </w:r>
    </w:p>
    <w:p w14:paraId="67E58C99"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Morris, W. F., and D. F. Doak. 2002. Quantitative Conservation Biology: Theory and Practice of Population Viability Analysis. Sinauer Associates, Sunderland, MA.</w:t>
      </w:r>
    </w:p>
    <w:p w14:paraId="6C4FAC7C"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Morris, W. F., and D. F. Doak. 2004. Buffering of Life Histories against Environmental Stochasticity: Accounting for a Spurious Correlation between the Variabilities of Vital Rates and Their Contributions to Fitness. American Naturalist 163:579–590.</w:t>
      </w:r>
    </w:p>
    <w:p w14:paraId="47990842"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Munk, L. M. 1999. Colorado butterfly plant (Gaura neomexicana spp. coloradensis) regeneration with removal of Canada thistle (Cirsium arvense) or native herbs. University of Wyoming.</w:t>
      </w:r>
    </w:p>
    <w:p w14:paraId="54DEA584"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Munk, L. M., A. L. Hild, and T. D. Whitson. 2002. Rosette recruitment of a rare endemic forb (Gaura neomexicana subsp. coloradensis) with canopy removal of associated species. Restoration Ecology 10:122–128.</w:t>
      </w:r>
    </w:p>
    <w:p w14:paraId="7C80951D"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Nei, M., T. Maruyama, and R. Chakraborty. 1975. The Bottleneck Effect and Genetic Variability in Populations. Evolution 29:1–10.</w:t>
      </w:r>
    </w:p>
    <w:p w14:paraId="6BE56368"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Nguyen, V., Y. M. Buckley, R. Salguero-Gómez, and G. M. Wardle. 2019. Consequences of neglecting cryptic life stages from demographic models. Ecological Modelling 408.</w:t>
      </w:r>
    </w:p>
    <w:p w14:paraId="5A237FF2"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Oksanen, J., F. G. Blanchet, M. Friendly, R. Kindt, P. Legendre, D. McGlinn, P. R. Minchin, R. B. O’Hara, G. L. Simpson, P. Solymos, M. H. H. Stevens, E. Szoecs, and H. Wagner. 2020. vegan: Community Ecology Package. R package version 2.5-7.</w:t>
      </w:r>
    </w:p>
    <w:p w14:paraId="1EF047CC"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Paniw, M., P. F. Quintana-Ascencio, F. Ojeda, and R. Salguero-Gómez. 2017. Accounting for uncertainty in dormant life stages in stochastic demographic models. Oikos 126:900–909.</w:t>
      </w:r>
    </w:p>
    <w:p w14:paraId="02FF31A2"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Pfister, C. A. 1998. Patterns of variance in stage-structured populations : Evolutionary predictions and ecological implications. Proceedings of the National Academy of Sciences 95:213–218.</w:t>
      </w:r>
    </w:p>
    <w:p w14:paraId="131FC322"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Pulliam, H. R. 2016. Sources , Sinks , and Population Regulation Author ( s ): H . Ronald Pulliam Published by : The University of Chicago Press for The American Society of Naturalists Stable URL : http://www.jstor.org/stable/2461927 Accessed : 17-03-2016 21 : 27 UTC Your use 132:652–661.</w:t>
      </w:r>
    </w:p>
    <w:p w14:paraId="448DBA6F"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 xml:space="preserve">Rabinowitz, D. 1981. Seven forms of rarity. Page </w:t>
      </w:r>
      <w:r w:rsidRPr="00E94725">
        <w:rPr>
          <w:rFonts w:ascii="Times New Roman" w:hAnsi="Times New Roman" w:cs="Times New Roman"/>
          <w:i/>
          <w:iCs/>
          <w:noProof/>
        </w:rPr>
        <w:t>in</w:t>
      </w:r>
      <w:r w:rsidRPr="00E94725">
        <w:rPr>
          <w:rFonts w:ascii="Times New Roman" w:hAnsi="Times New Roman" w:cs="Times New Roman"/>
          <w:noProof/>
        </w:rPr>
        <w:t xml:space="preserve"> H. Synge, editor. The Biological aspects of rare plant conservation. John WIley &amp; Sons, Ltd.</w:t>
      </w:r>
    </w:p>
    <w:p w14:paraId="0C35FEF5"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Rees, M., D. Z. Childs, C. J. E. Metcalf, K. E. Rose, A. W. Sheppard, and P. J. Grubb. 2006. Seed dormancy and delayed flowering in monocarpic plants: selective interactions in a stochastic environment. The American Naturalist 168:E53–E71.</w:t>
      </w:r>
    </w:p>
    <w:p w14:paraId="0E82AD30"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 xml:space="preserve">Rosenzweig, M. L., and M. V Lomolino. 1997. The Biology of Rarity. Page </w:t>
      </w:r>
      <w:r w:rsidRPr="00E94725">
        <w:rPr>
          <w:rFonts w:ascii="Times New Roman" w:hAnsi="Times New Roman" w:cs="Times New Roman"/>
          <w:i/>
          <w:iCs/>
          <w:noProof/>
        </w:rPr>
        <w:t>in</w:t>
      </w:r>
      <w:r w:rsidRPr="00E94725">
        <w:rPr>
          <w:rFonts w:ascii="Times New Roman" w:hAnsi="Times New Roman" w:cs="Times New Roman"/>
          <w:noProof/>
        </w:rPr>
        <w:t xml:space="preserve"> W. E. Kunin and </w:t>
      </w:r>
      <w:r w:rsidRPr="00E94725">
        <w:rPr>
          <w:rFonts w:ascii="Times New Roman" w:hAnsi="Times New Roman" w:cs="Times New Roman"/>
          <w:noProof/>
        </w:rPr>
        <w:lastRenderedPageBreak/>
        <w:t>K. J. Gaston, editors. The Biology of Rarity. Chapman &amp; Hall, London.</w:t>
      </w:r>
    </w:p>
    <w:p w14:paraId="463AB60C"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Rovere, J., and J. W. Fox. 2019. Persistently rare species experience stronger negative frequency dependence than common species: A statistical attractor that is hard to avoid. Global Ecology and Biogeography 28:508–520.</w:t>
      </w:r>
    </w:p>
    <w:p w14:paraId="5566B942"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Säterberg, T., T. Jonsson, J. Yearsley, S. Berg, and B. Ebenman. 2019. A potential role for rare species in ecosystem dynamics. Scientific reports 9:11107.</w:t>
      </w:r>
    </w:p>
    <w:p w14:paraId="60DDFD14"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Sgarbi, L. F., and A. S. Melo. 2018. You don’t belong here: explaining the excess of rare species in terms of habitat, space and time. Oikos 127:497–506.</w:t>
      </w:r>
    </w:p>
    <w:p w14:paraId="3F42DBE1"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Stanley, S. M. 1979. Macroevolution: Pattern and Process. W. H. Freeman.</w:t>
      </w:r>
    </w:p>
    <w:p w14:paraId="02FA2AFF"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Venables, W. N., and B. D. Ripley. 2002. Modern Applied Statistics with S. Fourth. Springer, New York.</w:t>
      </w:r>
    </w:p>
    <w:p w14:paraId="52502D76"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Vicente-Serrano, S. M., S. M. Quiring, M. Peña-Gallardo, S. Yuan, and F. Domínguez-Castro. 2020. A review of environmental droughts: Increased risk under global warming? Earth-Science Reviews 201:102953.</w:t>
      </w:r>
    </w:p>
    <w:p w14:paraId="68ECE3E1"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Villellas, J., D. F. Doak, M. B. García, and W. F. Morris. 2015. Demographic compensation among populations: What is it, how does it arise and what are its implications? Ecology Letters 18:1139–1152.</w:t>
      </w:r>
    </w:p>
    <w:p w14:paraId="62EF21AD"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Vitalis, R., S. Glémin, and I. Olivieri. 2004. When genes go to sleep: The population genetic consequences of seed dormancy and monocarpic perenniality. American Naturalist 163:295–311.</w:t>
      </w:r>
    </w:p>
    <w:p w14:paraId="0AEBDC1E" w14:textId="77777777" w:rsidR="00E94725" w:rsidRPr="00E94725" w:rsidRDefault="00E94725" w:rsidP="00E94725">
      <w:pPr>
        <w:widowControl w:val="0"/>
        <w:autoSpaceDE w:val="0"/>
        <w:autoSpaceDN w:val="0"/>
        <w:adjustRightInd w:val="0"/>
        <w:spacing w:before="120" w:after="100"/>
        <w:ind w:left="480" w:hanging="480"/>
        <w:rPr>
          <w:rFonts w:ascii="Times New Roman" w:hAnsi="Times New Roman" w:cs="Times New Roman"/>
          <w:noProof/>
        </w:rPr>
      </w:pPr>
      <w:r w:rsidRPr="00E94725">
        <w:rPr>
          <w:rFonts w:ascii="Times New Roman" w:hAnsi="Times New Roman" w:cs="Times New Roman"/>
          <w:noProof/>
        </w:rPr>
        <w:t>Wagner, W. L., P. C. Hoch, and P. H. Raven. 2007. Revised Classification of the Onagraceae. Page Systematic Botany Monographs. The American Society of Plant Taxonomists.</w:t>
      </w:r>
    </w:p>
    <w:p w14:paraId="6605B66C" w14:textId="15681E74" w:rsidR="00F02825" w:rsidRPr="00A018BD" w:rsidRDefault="00F02825" w:rsidP="00E94725">
      <w:pPr>
        <w:widowControl w:val="0"/>
        <w:autoSpaceDE w:val="0"/>
        <w:autoSpaceDN w:val="0"/>
        <w:adjustRightInd w:val="0"/>
        <w:spacing w:before="120" w:after="100"/>
        <w:ind w:left="480" w:hanging="480"/>
        <w:rPr>
          <w:rFonts w:ascii="Times New Roman" w:hAnsi="Times New Roman" w:cs="Times New Roman"/>
          <w:b/>
          <w:bCs/>
          <w:color w:val="000000" w:themeColor="text1"/>
        </w:rPr>
      </w:pPr>
      <w:r w:rsidRPr="00A018BD">
        <w:rPr>
          <w:rFonts w:ascii="Times New Roman" w:hAnsi="Times New Roman" w:cs="Times New Roman"/>
          <w:b/>
          <w:bCs/>
          <w:color w:val="000000" w:themeColor="text1"/>
        </w:rPr>
        <w:fldChar w:fldCharType="end"/>
      </w:r>
    </w:p>
    <w:p w14:paraId="66AE806F" w14:textId="4BA60A19" w:rsidR="00A40CBD" w:rsidRPr="00A018BD" w:rsidRDefault="00A40CBD" w:rsidP="00F02825">
      <w:pPr>
        <w:widowControl w:val="0"/>
        <w:autoSpaceDE w:val="0"/>
        <w:autoSpaceDN w:val="0"/>
        <w:adjustRightInd w:val="0"/>
        <w:spacing w:before="120" w:after="100" w:afterAutospacing="1"/>
        <w:rPr>
          <w:rFonts w:ascii="Times New Roman" w:hAnsi="Times New Roman" w:cs="Times New Roman"/>
          <w:b/>
          <w:bCs/>
          <w:color w:val="000000" w:themeColor="text1"/>
        </w:rPr>
      </w:pPr>
    </w:p>
    <w:p w14:paraId="7A00B83B" w14:textId="4AE7E03A" w:rsidR="001D18A5" w:rsidRPr="00A018BD" w:rsidRDefault="00E05AF4" w:rsidP="00B21A84">
      <w:pPr>
        <w:rPr>
          <w:rFonts w:ascii="Times New Roman" w:hAnsi="Times New Roman" w:cs="Times New Roman"/>
          <w:color w:val="000000" w:themeColor="text1"/>
        </w:rPr>
      </w:pPr>
      <w:r w:rsidRPr="00A018BD">
        <w:rPr>
          <w:rFonts w:ascii="Times New Roman" w:hAnsi="Times New Roman" w:cs="Times New Roman"/>
          <w:color w:val="000000" w:themeColor="text1"/>
        </w:rPr>
        <w:t xml:space="preserve">** </w:t>
      </w:r>
      <w:r w:rsidR="00C115F1">
        <w:rPr>
          <w:rFonts w:ascii="Times New Roman" w:hAnsi="Times New Roman" w:cs="Times New Roman"/>
          <w:color w:val="000000" w:themeColor="text1"/>
        </w:rPr>
        <w:t xml:space="preserve">Note To Self: </w:t>
      </w:r>
      <w:r w:rsidRPr="00A018BD">
        <w:rPr>
          <w:rFonts w:ascii="Times New Roman" w:hAnsi="Times New Roman" w:cs="Times New Roman"/>
          <w:color w:val="000000" w:themeColor="text1"/>
        </w:rPr>
        <w:t>change the Rondeau and Heidel citations to include the ‘Prepared for…” statements</w:t>
      </w:r>
      <w:r w:rsidR="00015C55" w:rsidRPr="00A018BD">
        <w:rPr>
          <w:rFonts w:ascii="Times New Roman" w:hAnsi="Times New Roman" w:cs="Times New Roman"/>
          <w:color w:val="000000" w:themeColor="text1"/>
        </w:rPr>
        <w:t xml:space="preserve">  ** also maybe change the italicization of the species name, if required</w:t>
      </w:r>
      <w:r w:rsidR="009F7CF9">
        <w:rPr>
          <w:rFonts w:ascii="Times New Roman" w:hAnsi="Times New Roman" w:cs="Times New Roman"/>
          <w:color w:val="000000" w:themeColor="text1"/>
        </w:rPr>
        <w:t xml:space="preserve"> ** </w:t>
      </w:r>
    </w:p>
    <w:p w14:paraId="29665172" w14:textId="05096208" w:rsidR="00B7076D" w:rsidRDefault="00B7076D" w:rsidP="00B21A84">
      <w:pPr>
        <w:rPr>
          <w:rFonts w:ascii="Times New Roman" w:hAnsi="Times New Roman" w:cs="Times New Roman"/>
          <w:color w:val="000000" w:themeColor="text1"/>
        </w:rPr>
      </w:pPr>
      <w:r>
        <w:rPr>
          <w:rFonts w:ascii="Times New Roman" w:hAnsi="Times New Roman" w:cs="Times New Roman"/>
          <w:color w:val="000000" w:themeColor="text1"/>
        </w:rPr>
        <w:br w:type="page"/>
      </w:r>
    </w:p>
    <w:p w14:paraId="0F4B8997" w14:textId="428A40DB" w:rsidR="00B7076D" w:rsidRDefault="00B7076D" w:rsidP="00B21A84">
      <w:pPr>
        <w:rPr>
          <w:rFonts w:ascii="Times New Roman" w:hAnsi="Times New Roman" w:cs="Times New Roman"/>
          <w:color w:val="000000" w:themeColor="text1"/>
        </w:rPr>
      </w:pPr>
      <w:r>
        <w:rPr>
          <w:rFonts w:ascii="Times New Roman" w:hAnsi="Times New Roman" w:cs="Times New Roman"/>
          <w:color w:val="000000" w:themeColor="text1"/>
        </w:rPr>
        <w:lastRenderedPageBreak/>
        <w:t>Appendix 1: Supplementary Figures</w:t>
      </w:r>
    </w:p>
    <w:p w14:paraId="208F4DDA" w14:textId="26A62CD3" w:rsidR="00B7076D" w:rsidRDefault="00B7076D" w:rsidP="00B21A84">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5C518A91" wp14:editId="40AED3AC">
            <wp:extent cx="36576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inline>
        </w:drawing>
      </w:r>
    </w:p>
    <w:p w14:paraId="50126581" w14:textId="38176985" w:rsidR="00B7076D" w:rsidRPr="00B7076D" w:rsidRDefault="00B7076D" w:rsidP="00B21A84">
      <w:pPr>
        <w:rPr>
          <w:rFonts w:ascii="Times New Roman" w:hAnsi="Times New Roman" w:cs="Times New Roman"/>
          <w:color w:val="000000" w:themeColor="text1"/>
        </w:rPr>
      </w:pPr>
      <w:r w:rsidRPr="00ED2863">
        <w:rPr>
          <w:rFonts w:ascii="Times New Roman" w:hAnsi="Times New Roman" w:cs="Times New Roman"/>
          <w:b/>
          <w:bCs/>
          <w:color w:val="000000" w:themeColor="text1"/>
        </w:rPr>
        <w:t>Figure S1</w:t>
      </w:r>
      <w:r>
        <w:rPr>
          <w:rFonts w:ascii="Times New Roman" w:hAnsi="Times New Roman" w:cs="Times New Roman"/>
          <w:color w:val="000000" w:themeColor="text1"/>
        </w:rPr>
        <w:t xml:space="preserve">: As the stem length of an </w:t>
      </w:r>
      <w:r>
        <w:rPr>
          <w:rFonts w:ascii="Times New Roman" w:hAnsi="Times New Roman" w:cs="Times New Roman"/>
          <w:i/>
          <w:iCs/>
          <w:color w:val="000000" w:themeColor="text1"/>
        </w:rPr>
        <w:t>Oenothera coloradensis</w:t>
      </w:r>
      <w:r>
        <w:rPr>
          <w:rFonts w:ascii="Times New Roman" w:hAnsi="Times New Roman" w:cs="Times New Roman"/>
          <w:color w:val="000000" w:themeColor="text1"/>
        </w:rPr>
        <w:t xml:space="preserve"> flowering individual increases, the number of capsules it produces increases as well (</w:t>
      </w:r>
      <w:r w:rsidR="00A50AB9">
        <w:rPr>
          <w:rFonts w:ascii="Times New Roman" w:hAnsi="Times New Roman" w:cs="Times New Roman"/>
          <w:color w:val="000000" w:themeColor="text1"/>
        </w:rPr>
        <w:t xml:space="preserve">Number of capsules = </w:t>
      </w:r>
      <w:r w:rsidR="00A50AB9" w:rsidRPr="00A018BD">
        <w:rPr>
          <w:rFonts w:ascii="Times New Roman" w:hAnsi="Times New Roman" w:cs="Times New Roman"/>
          <w:color w:val="000000" w:themeColor="text1"/>
        </w:rPr>
        <w:t xml:space="preserve">2.95 + 2.0*(stem length in cm) (multiple R-squared = 0.67, </w:t>
      </w:r>
      <w:r w:rsidR="00A50AB9" w:rsidRPr="003308F3">
        <w:rPr>
          <w:rFonts w:ascii="Times New Roman" w:hAnsi="Times New Roman" w:cs="Times New Roman"/>
          <w:i/>
          <w:iCs/>
          <w:color w:val="000000" w:themeColor="text1"/>
        </w:rPr>
        <w:t>P</w:t>
      </w:r>
      <w:r w:rsidR="00A50AB9" w:rsidRPr="00A018BD">
        <w:rPr>
          <w:rFonts w:ascii="Times New Roman" w:hAnsi="Times New Roman" w:cs="Times New Roman"/>
          <w:color w:val="000000" w:themeColor="text1"/>
        </w:rPr>
        <w:t xml:space="preserve"> = &lt; 0.01, F-statistic = 212.5, df = 104)</w:t>
      </w:r>
      <w:r w:rsidR="00A50AB9">
        <w:rPr>
          <w:rFonts w:ascii="Times New Roman" w:hAnsi="Times New Roman" w:cs="Times New Roman"/>
          <w:color w:val="000000" w:themeColor="text1"/>
        </w:rPr>
        <w:t xml:space="preserve">. </w:t>
      </w:r>
    </w:p>
    <w:p w14:paraId="1465C5D0" w14:textId="77777777" w:rsidR="00B7076D" w:rsidRPr="00A018BD" w:rsidRDefault="00B7076D" w:rsidP="00B21A84">
      <w:pPr>
        <w:rPr>
          <w:rFonts w:ascii="Times New Roman" w:hAnsi="Times New Roman" w:cs="Times New Roman"/>
          <w:color w:val="000000" w:themeColor="text1"/>
        </w:rPr>
      </w:pPr>
    </w:p>
    <w:sectPr w:rsidR="00B7076D" w:rsidRPr="00A018BD" w:rsidSect="009414ED">
      <w:headerReference w:type="even" r:id="rId20"/>
      <w:head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maria paniw" w:date="2022-04-06T00:29:00Z" w:initials="mp">
    <w:p w14:paraId="2D62FE70" w14:textId="280D47E4" w:rsidR="008918F3" w:rsidRDefault="008918F3">
      <w:pPr>
        <w:pStyle w:val="CommentText"/>
      </w:pPr>
      <w:r>
        <w:rPr>
          <w:rStyle w:val="CommentReference"/>
        </w:rPr>
        <w:annotationRef/>
      </w:r>
      <w:r>
        <w:t xml:space="preserve">Aren’t the effects of density dependence more typically measured at the vital-rate level? </w:t>
      </w:r>
    </w:p>
  </w:comment>
  <w:comment w:id="3" w:author="Alice Elizabeth Stears" w:date="2022-04-18T14:37:00Z" w:initials="AES">
    <w:p w14:paraId="069C0FD0" w14:textId="77777777" w:rsidR="005E1EE5" w:rsidRDefault="005E1EE5" w:rsidP="00EE6760">
      <w:r>
        <w:rPr>
          <w:rStyle w:val="CommentReference"/>
        </w:rPr>
        <w:annotationRef/>
      </w:r>
      <w:r>
        <w:rPr>
          <w:sz w:val="20"/>
          <w:szCs w:val="20"/>
        </w:rPr>
        <w:t>I feel like the response of lambda to DD is a relatively common thing?? But I could be wrong…</w:t>
      </w:r>
    </w:p>
  </w:comment>
  <w:comment w:id="4" w:author="maria paniw" w:date="2022-04-06T00:30:00Z" w:initials="mp">
    <w:p w14:paraId="00798ABE" w14:textId="2C176140" w:rsidR="008918F3" w:rsidRDefault="008918F3">
      <w:pPr>
        <w:pStyle w:val="CommentText"/>
      </w:pPr>
      <w:r>
        <w:rPr>
          <w:rStyle w:val="CommentReference"/>
        </w:rPr>
        <w:annotationRef/>
      </w:r>
      <w:r>
        <w:t xml:space="preserve">This implies that vital rates contribute equally to population dynamics </w:t>
      </w:r>
    </w:p>
  </w:comment>
  <w:comment w:id="5" w:author="Alice Elizabeth Stears" w:date="2022-04-18T14:38:00Z" w:initials="AES">
    <w:p w14:paraId="58D79EF1" w14:textId="77777777" w:rsidR="00AD09D9" w:rsidRDefault="00AD09D9" w:rsidP="00B94A9B">
      <w:r>
        <w:rPr>
          <w:rStyle w:val="CommentReference"/>
        </w:rPr>
        <w:annotationRef/>
      </w:r>
      <w:r>
        <w:rPr>
          <w:sz w:val="20"/>
          <w:szCs w:val="20"/>
        </w:rPr>
        <w:t>I softened the wording a bit</w:t>
      </w:r>
    </w:p>
  </w:comment>
  <w:comment w:id="6" w:author="Microsoft Office User" w:date="2022-04-05T03:47:00Z" w:initials="MOU">
    <w:p w14:paraId="3ADE15F8" w14:textId="62F95EF6" w:rsidR="00D70311" w:rsidRDefault="00D70311">
      <w:pPr>
        <w:pStyle w:val="CommentText"/>
      </w:pPr>
      <w:r>
        <w:rPr>
          <w:rStyle w:val="CommentReference"/>
        </w:rPr>
        <w:annotationRef/>
      </w:r>
      <w:r>
        <w:t>Maybe worth mentioning that these mechanisms are not mutually exclusive. For instance, spatial asynchrony may operate via compensation</w:t>
      </w:r>
    </w:p>
  </w:comment>
  <w:comment w:id="7" w:author="Alice Elizabeth Stears" w:date="2022-04-18T14:44:00Z" w:initials="AES">
    <w:p w14:paraId="291F2B73" w14:textId="77777777" w:rsidR="00CD4CF8" w:rsidRDefault="00CD4CF8" w:rsidP="00CB5141">
      <w:r>
        <w:rPr>
          <w:rStyle w:val="CommentReference"/>
        </w:rPr>
        <w:annotationRef/>
      </w:r>
      <w:r>
        <w:rPr>
          <w:sz w:val="20"/>
          <w:szCs w:val="20"/>
        </w:rPr>
        <w:t xml:space="preserve">included this </w:t>
      </w:r>
    </w:p>
  </w:comment>
  <w:comment w:id="8" w:author="Microsoft Office User" w:date="2022-04-05T04:00:00Z" w:initials="MOU">
    <w:p w14:paraId="3B3CEAB8" w14:textId="2BD2AD46" w:rsidR="00F36D0D" w:rsidRDefault="00F36D0D">
      <w:pPr>
        <w:pStyle w:val="CommentText"/>
      </w:pPr>
      <w:r>
        <w:rPr>
          <w:rStyle w:val="CommentReference"/>
        </w:rPr>
        <w:annotationRef/>
      </w:r>
      <w:r>
        <w:t xml:space="preserve">You give a nice explanation of how all of your expectations in this paragraph, except for density dependence. Why do you expect density dependence to be important? Is it because this may be the key regulating mechanism in the absence of disturbances? </w:t>
      </w:r>
    </w:p>
  </w:comment>
  <w:comment w:id="9" w:author="Alice Elizabeth Stears" w:date="2022-04-18T14:48:00Z" w:initials="AES">
    <w:p w14:paraId="65DFF9CE" w14:textId="77777777" w:rsidR="00997106" w:rsidRDefault="00997106" w:rsidP="00B7360A">
      <w:r>
        <w:rPr>
          <w:rStyle w:val="CommentReference"/>
        </w:rPr>
        <w:annotationRef/>
      </w:r>
      <w:r>
        <w:rPr>
          <w:sz w:val="20"/>
          <w:szCs w:val="20"/>
        </w:rPr>
        <w:t>The main evidence is that we have observational records of fluctuating size-added info to make this more clear</w:t>
      </w:r>
    </w:p>
  </w:comment>
  <w:comment w:id="10" w:author="Microsoft Office User" w:date="2022-04-05T04:02:00Z" w:initials="MOU">
    <w:p w14:paraId="6E791F6A" w14:textId="5C7F33F8" w:rsidR="00F36D0D" w:rsidRDefault="00F36D0D">
      <w:pPr>
        <w:pStyle w:val="CommentText"/>
      </w:pPr>
      <w:r>
        <w:rPr>
          <w:rStyle w:val="CommentReference"/>
        </w:rPr>
        <w:annotationRef/>
      </w:r>
      <w:r>
        <w:t>Maybe indicate if these simulations were based projected climate change for the study area?</w:t>
      </w:r>
      <w:r w:rsidR="0042552A">
        <w:t xml:space="preserve"> You mention this later in the methods, but I think it would be good to have it here.</w:t>
      </w:r>
      <w:r>
        <w:t xml:space="preserve"> </w:t>
      </w:r>
    </w:p>
  </w:comment>
  <w:comment w:id="11" w:author="Alice Elizabeth Stears" w:date="2022-04-18T14:49:00Z" w:initials="AES">
    <w:p w14:paraId="599D6A92" w14:textId="77777777" w:rsidR="00997106" w:rsidRDefault="00997106" w:rsidP="00862899">
      <w:r>
        <w:rPr>
          <w:rStyle w:val="CommentReference"/>
        </w:rPr>
        <w:annotationRef/>
      </w:r>
      <w:r>
        <w:rPr>
          <w:sz w:val="20"/>
          <w:szCs w:val="20"/>
        </w:rPr>
        <w:t xml:space="preserve">added this </w:t>
      </w:r>
    </w:p>
  </w:comment>
  <w:comment w:id="12" w:author="Microsoft Office User" w:date="2022-04-05T04:14:00Z" w:initials="MOU">
    <w:p w14:paraId="5899BE24" w14:textId="070E58D5" w:rsidR="00A72AB0" w:rsidRDefault="00A72AB0">
      <w:pPr>
        <w:pStyle w:val="CommentText"/>
      </w:pPr>
      <w:r>
        <w:rPr>
          <w:rStyle w:val="CommentReference"/>
        </w:rPr>
        <w:annotationRef/>
      </w:r>
      <w:r>
        <w:t xml:space="preserve">First time we hear about herbivory. Is it relevant? </w:t>
      </w:r>
    </w:p>
  </w:comment>
  <w:comment w:id="13" w:author="Alice Elizabeth Stears" w:date="2022-04-18T14:50:00Z" w:initials="AES">
    <w:p w14:paraId="5912D001" w14:textId="77777777" w:rsidR="00997106" w:rsidRDefault="00997106" w:rsidP="00032DF6">
      <w:r>
        <w:rPr>
          <w:rStyle w:val="CommentReference"/>
        </w:rPr>
        <w:annotationRef/>
      </w:r>
      <w:r>
        <w:rPr>
          <w:sz w:val="20"/>
          <w:szCs w:val="20"/>
        </w:rPr>
        <w:t>good point—removed it!</w:t>
      </w:r>
    </w:p>
  </w:comment>
  <w:comment w:id="14" w:author="Microsoft Office User" w:date="2022-04-05T04:17:00Z" w:initials="MOU">
    <w:p w14:paraId="34C627DC" w14:textId="41C29885" w:rsidR="002201B2" w:rsidRDefault="002201B2">
      <w:pPr>
        <w:pStyle w:val="CommentText"/>
      </w:pPr>
      <w:r>
        <w:rPr>
          <w:rStyle w:val="CommentReference"/>
        </w:rPr>
        <w:annotationRef/>
      </w:r>
      <w:r>
        <w:t xml:space="preserve">Were these collected over several years as well or all in one year? Would it matter? </w:t>
      </w:r>
    </w:p>
  </w:comment>
  <w:comment w:id="15" w:author="Alice Elizabeth Stears" w:date="2022-04-18T14:51:00Z" w:initials="AES">
    <w:p w14:paraId="138BCAA9" w14:textId="77777777" w:rsidR="00997106" w:rsidRDefault="00997106" w:rsidP="00382AC8">
      <w:r>
        <w:rPr>
          <w:rStyle w:val="CommentReference"/>
        </w:rPr>
        <w:annotationRef/>
      </w:r>
      <w:r>
        <w:rPr>
          <w:sz w:val="20"/>
          <w:szCs w:val="20"/>
        </w:rPr>
        <w:t>all in one year, so hopefully it doesn’t matter…</w:t>
      </w:r>
    </w:p>
  </w:comment>
  <w:comment w:id="16" w:author="Microsoft Office User" w:date="2022-04-05T04:22:00Z" w:initials="MOU">
    <w:p w14:paraId="42A0617E" w14:textId="74EA6E90" w:rsidR="002201B2" w:rsidRDefault="002201B2">
      <w:pPr>
        <w:pStyle w:val="CommentText"/>
      </w:pPr>
      <w:r>
        <w:rPr>
          <w:rStyle w:val="CommentReference"/>
        </w:rPr>
        <w:annotationRef/>
      </w:r>
      <w:r>
        <w:t xml:space="preserve">Why did you choose these specific covariates a priori? If there is no strong reason (i.e., previous studies), it would probably be more robust to test different climatic variables, and, more importantly, different temporal windows of effect. </w:t>
      </w:r>
    </w:p>
  </w:comment>
  <w:comment w:id="17" w:author="Alice Elizabeth Stears" w:date="2022-04-18T14:53:00Z" w:initials="AES">
    <w:p w14:paraId="6C874A4B" w14:textId="77777777" w:rsidR="005C4188" w:rsidRDefault="00997106" w:rsidP="0034553D">
      <w:r>
        <w:rPr>
          <w:rStyle w:val="CommentReference"/>
        </w:rPr>
        <w:annotationRef/>
      </w:r>
      <w:r w:rsidR="005C4188">
        <w:rPr>
          <w:sz w:val="20"/>
          <w:szCs w:val="20"/>
        </w:rPr>
        <w:t>I did test different windows (growing season vs. winter, for example) But I should definitely test more… Perhaps to include in further analysis (for the actual paper, rather than the chapter)</w:t>
      </w:r>
    </w:p>
  </w:comment>
  <w:comment w:id="18" w:author="Microsoft Office User" w:date="2022-04-05T04:41:00Z" w:initials="MOU">
    <w:p w14:paraId="4191B4FD" w14:textId="1D3A01C7" w:rsidR="00F92762" w:rsidRDefault="00F92762">
      <w:pPr>
        <w:pStyle w:val="CommentText"/>
      </w:pPr>
      <w:r>
        <w:rPr>
          <w:rStyle w:val="CommentReference"/>
        </w:rPr>
        <w:annotationRef/>
      </w:r>
      <w:r>
        <w:t>Pooling?</w:t>
      </w:r>
    </w:p>
  </w:comment>
  <w:comment w:id="19" w:author="Alice Elizabeth Stears" w:date="2022-04-18T14:56:00Z" w:initials="AES">
    <w:p w14:paraId="01AA6EF6" w14:textId="77777777" w:rsidR="005C4188" w:rsidRDefault="005C4188" w:rsidP="008B65D0">
      <w:r>
        <w:rPr>
          <w:rStyle w:val="CommentReference"/>
        </w:rPr>
        <w:annotationRef/>
      </w:r>
      <w:r>
        <w:rPr>
          <w:sz w:val="20"/>
          <w:szCs w:val="20"/>
        </w:rPr>
        <w:t>not too sure what you mean here…</w:t>
      </w:r>
    </w:p>
  </w:comment>
  <w:comment w:id="20" w:author="Microsoft Office User" w:date="2022-04-05T04:48:00Z" w:initials="MOU">
    <w:p w14:paraId="1CDD740B" w14:textId="026F8247" w:rsidR="007D1C01" w:rsidRDefault="007D1C01">
      <w:pPr>
        <w:pStyle w:val="CommentText"/>
      </w:pPr>
      <w:r>
        <w:rPr>
          <w:rStyle w:val="CommentReference"/>
        </w:rPr>
        <w:annotationRef/>
      </w:r>
      <w:r>
        <w:t xml:space="preserve">Okay, this is interesting because the typical procedure would be to determine the best model structure for each vital rate (including fixed effects of density and weather and random effect of site and subpopulation and year) and then do the IPM projections based on the best-fit vital rate model. Here, you tested for “best-fit” IPMs so to say, where you made a lot of vital rate models (regardless of whether they describe the data best) and tested the performance at the level of the IPM output (lambda). Has this been done before? I am not familiar with such an approach. </w:t>
      </w:r>
    </w:p>
  </w:comment>
  <w:comment w:id="21" w:author="Alice Elizabeth Stears" w:date="2022-04-18T14:56:00Z" w:initials="AES">
    <w:p w14:paraId="333E5424" w14:textId="77777777" w:rsidR="005C4188" w:rsidRDefault="005C4188" w:rsidP="002143A2">
      <w:r>
        <w:rPr>
          <w:rStyle w:val="CommentReference"/>
        </w:rPr>
        <w:annotationRef/>
      </w:r>
      <w:r>
        <w:rPr>
          <w:sz w:val="20"/>
          <w:szCs w:val="20"/>
        </w:rPr>
        <w:t>I did this to determine how different covariates impacted lambda…. so that was why I made so many different IPMs. Dibner, et al. 2019 seems to have taken a similar approach (our analyses were inspired by their framework</w:t>
      </w:r>
    </w:p>
  </w:comment>
  <w:comment w:id="22" w:author="Microsoft Office User" w:date="2022-04-05T04:42:00Z" w:initials="MOU">
    <w:p w14:paraId="0FCD4F6B" w14:textId="792EAD56" w:rsidR="007D1C01" w:rsidRDefault="007D1C01">
      <w:pPr>
        <w:pStyle w:val="CommentText"/>
      </w:pPr>
      <w:r>
        <w:rPr>
          <w:rStyle w:val="CommentReference"/>
        </w:rPr>
        <w:annotationRef/>
      </w:r>
      <w:r>
        <w:t xml:space="preserve">Why “or”? Did you test for a squared term of size using model selection or something similar? If so, this needs to be specified. </w:t>
      </w:r>
    </w:p>
  </w:comment>
  <w:comment w:id="23" w:author="Alice Elizabeth Stears" w:date="2022-04-18T14:58:00Z" w:initials="AES">
    <w:p w14:paraId="236DFC45" w14:textId="77777777" w:rsidR="005C4188" w:rsidRDefault="005C4188" w:rsidP="00475EEC">
      <w:r>
        <w:rPr>
          <w:rStyle w:val="CommentReference"/>
        </w:rPr>
        <w:annotationRef/>
      </w:r>
      <w:r>
        <w:rPr>
          <w:sz w:val="20"/>
          <w:szCs w:val="20"/>
        </w:rPr>
        <w:t>The model fitting procedure is expllained more below, but I’ll mention it here</w:t>
      </w:r>
    </w:p>
  </w:comment>
  <w:comment w:id="24" w:author="Microsoft Office User" w:date="2022-04-05T06:16:00Z" w:initials="MOU">
    <w:p w14:paraId="0B061403" w14:textId="4D73A514" w:rsidR="00AE01C0" w:rsidRDefault="00AE01C0">
      <w:pPr>
        <w:pStyle w:val="CommentText"/>
      </w:pPr>
      <w:r>
        <w:rPr>
          <w:rStyle w:val="CommentReference"/>
        </w:rPr>
        <w:annotationRef/>
      </w:r>
      <w:r w:rsidR="00502034">
        <w:t xml:space="preserve">Technical question: If plants &gt;3 cm are “non-seedling”, so juveniles, how long does it take them to grow so much? In other words, is it reasonable to assume that there is the same chance of seeing seedlings of size 3 (almost juvenile) as size 0.1 (still super tiny)? A reviewer may wonder why you didn’t choose a Normal distribution.  </w:t>
      </w:r>
    </w:p>
  </w:comment>
  <w:comment w:id="25" w:author="Alice Elizabeth Stears" w:date="2022-04-18T15:00:00Z" w:initials="AES">
    <w:p w14:paraId="016BCEF0" w14:textId="77777777" w:rsidR="005B2773" w:rsidRDefault="005B2773" w:rsidP="005C139E">
      <w:r>
        <w:rPr>
          <w:rStyle w:val="CommentReference"/>
        </w:rPr>
        <w:annotationRef/>
      </w:r>
      <w:r>
        <w:rPr>
          <w:sz w:val="20"/>
          <w:szCs w:val="20"/>
        </w:rPr>
        <w:t>That’s a good point… We chose a uniform distribution just to be as conservative as possible, since we don’t actually have any quantitative information about size-dependent survival for these small plants &lt;3 cm</w:t>
      </w:r>
    </w:p>
  </w:comment>
  <w:comment w:id="26" w:author="Microsoft Office User" w:date="2022-04-05T06:39:00Z" w:initials="MOU">
    <w:p w14:paraId="20ED48A6" w14:textId="1FEE88FC" w:rsidR="00554F56" w:rsidRDefault="00554F56">
      <w:pPr>
        <w:pStyle w:val="CommentText"/>
      </w:pPr>
      <w:r>
        <w:rPr>
          <w:rStyle w:val="CommentReference"/>
        </w:rPr>
        <w:annotationRef/>
      </w:r>
      <w:r>
        <w:t>But I don’t quite understand why you used the seedling data to parameterize size-dependent vital rates. I guess you get the same result doing it the way you describe, but wouldn’t a more straightforward way be: say you have 50 seedlings – you assign a random size to them – but their survival (#recruits &gt; 3 cm/ # seedlings) is not a function of size, and you fit a separate model for seedling survival – so of the 50 seedling with random sizes, say, 20 survive and transition to &gt; 3 cm of size - then you have the survival and growth of all the individually tagged plants</w:t>
      </w:r>
      <w:r w:rsidR="00423991">
        <w:t xml:space="preserve">. </w:t>
      </w:r>
    </w:p>
    <w:p w14:paraId="0638C3EB" w14:textId="1650A7A6" w:rsidR="00E33286" w:rsidRDefault="00E33286">
      <w:pPr>
        <w:pStyle w:val="CommentText"/>
      </w:pPr>
    </w:p>
    <w:p w14:paraId="2F3C45AD" w14:textId="494468D2" w:rsidR="00E33286" w:rsidRDefault="00E33286">
      <w:pPr>
        <w:pStyle w:val="CommentText"/>
      </w:pPr>
      <w:r>
        <w:t>So, like a stage x size model typical for animal systems.</w:t>
      </w:r>
    </w:p>
    <w:p w14:paraId="4C1B9933" w14:textId="77777777" w:rsidR="00423991" w:rsidRDefault="00423991">
      <w:pPr>
        <w:pStyle w:val="CommentText"/>
      </w:pPr>
    </w:p>
    <w:p w14:paraId="6BCAC117" w14:textId="25F40CFF" w:rsidR="00423991" w:rsidRDefault="00423991">
      <w:pPr>
        <w:pStyle w:val="CommentText"/>
      </w:pPr>
      <w:r>
        <w:t xml:space="preserve">I’m just thinking, if you incorporate the “random” seedling data into the size-dependent survival and growth models, and your model form (GLM) (or curve) is not very flexible or wiggly (it’s not a GAM), you “condition” the line to have a certain form based on data that is not “real”. Do you know what I mean? </w:t>
      </w:r>
    </w:p>
  </w:comment>
  <w:comment w:id="27" w:author="Alice Elizabeth Stears" w:date="2022-04-18T15:02:00Z" w:initials="AES">
    <w:p w14:paraId="4DF10782" w14:textId="77777777" w:rsidR="005B2773" w:rsidRDefault="005B2773" w:rsidP="00C70697">
      <w:r>
        <w:rPr>
          <w:rStyle w:val="CommentReference"/>
        </w:rPr>
        <w:annotationRef/>
      </w:r>
      <w:r>
        <w:rPr>
          <w:sz w:val="20"/>
          <w:szCs w:val="20"/>
        </w:rPr>
        <w:t>We did this basically to simplify the analysis… but it would be good to try a stagexsize model — maybe for the MS, but not for the dissertation chapter (?)</w:t>
      </w:r>
    </w:p>
  </w:comment>
  <w:comment w:id="28" w:author="Microsoft Office User" w:date="2022-04-05T06:51:00Z" w:initials="MOU">
    <w:p w14:paraId="3342F981" w14:textId="32B9F0ED" w:rsidR="00E33286" w:rsidRDefault="00E33286">
      <w:pPr>
        <w:pStyle w:val="CommentText"/>
      </w:pPr>
      <w:r>
        <w:rPr>
          <w:rStyle w:val="CommentReference"/>
        </w:rPr>
        <w:annotationRef/>
      </w:r>
      <w:r>
        <w:t xml:space="preserve">I guess this info belongs above where you describe what types of models you fit. </w:t>
      </w:r>
    </w:p>
  </w:comment>
  <w:comment w:id="29" w:author="Alice Elizabeth Stears" w:date="2022-04-18T15:03:00Z" w:initials="AES">
    <w:p w14:paraId="702E424A" w14:textId="77777777" w:rsidR="005B2773" w:rsidRDefault="005B2773" w:rsidP="00D25FE0">
      <w:r>
        <w:rPr>
          <w:rStyle w:val="CommentReference"/>
        </w:rPr>
        <w:annotationRef/>
      </w:r>
      <w:r>
        <w:rPr>
          <w:sz w:val="20"/>
          <w:szCs w:val="20"/>
        </w:rPr>
        <w:t>It is already there</w:t>
      </w:r>
    </w:p>
  </w:comment>
  <w:comment w:id="30" w:author="Microsoft Office User" w:date="2022-04-05T07:04:00Z" w:initials="MOU">
    <w:p w14:paraId="22C267D3" w14:textId="39B20CAA" w:rsidR="00860ECF" w:rsidRDefault="00860ECF">
      <w:pPr>
        <w:pStyle w:val="CommentText"/>
      </w:pPr>
      <w:r>
        <w:rPr>
          <w:rStyle w:val="CommentReference"/>
        </w:rPr>
        <w:annotationRef/>
      </w:r>
      <w:r>
        <w:t xml:space="preserve">How did you determine that a vital rate was predicted by size and/or size^2? Did you look at the distribution of coefficients (CI doesn’t cross 0)? AIC? Any other test? I think it’s important to clearly state this. </w:t>
      </w:r>
    </w:p>
  </w:comment>
  <w:comment w:id="31" w:author="Alice Elizabeth Stears" w:date="2022-04-18T15:04:00Z" w:initials="AES">
    <w:p w14:paraId="17EA72E5" w14:textId="77777777" w:rsidR="00F85000" w:rsidRDefault="00F85000" w:rsidP="00AC144D">
      <w:r>
        <w:rPr>
          <w:rStyle w:val="CommentReference"/>
        </w:rPr>
        <w:annotationRef/>
      </w:r>
      <w:r>
        <w:rPr>
          <w:sz w:val="20"/>
          <w:szCs w:val="20"/>
        </w:rPr>
        <w:t>Good point—included a sentence describing this (used AIC)</w:t>
      </w:r>
    </w:p>
  </w:comment>
  <w:comment w:id="32" w:author="Microsoft Office User" w:date="2022-04-05T07:06:00Z" w:initials="MOU">
    <w:p w14:paraId="50670EA9" w14:textId="184680BA" w:rsidR="00860ECF" w:rsidRDefault="00860ECF">
      <w:pPr>
        <w:pStyle w:val="CommentText"/>
      </w:pPr>
      <w:r>
        <w:rPr>
          <w:rStyle w:val="CommentReference"/>
        </w:rPr>
        <w:annotationRef/>
      </w:r>
      <w:r>
        <w:t xml:space="preserve">Since you mention SD explicitly here, I first thought that you modeled SD as a function of covariates as well. If you don’t, I think it would be good to state explicitly that you assumed the residual error to be constant.  </w:t>
      </w:r>
    </w:p>
  </w:comment>
  <w:comment w:id="33" w:author="Alice Elizabeth Stears" w:date="2022-04-18T15:11:00Z" w:initials="AES">
    <w:p w14:paraId="2AC6FF23" w14:textId="77777777" w:rsidR="00E1578D" w:rsidRDefault="00E1578D" w:rsidP="00D30E0A">
      <w:r>
        <w:rPr>
          <w:rStyle w:val="CommentReference"/>
        </w:rPr>
        <w:annotationRef/>
      </w:r>
      <w:r>
        <w:rPr>
          <w:sz w:val="20"/>
          <w:szCs w:val="20"/>
        </w:rPr>
        <w:t>I added a sentence to address this</w:t>
      </w:r>
    </w:p>
  </w:comment>
  <w:comment w:id="34" w:author="Microsoft Office User" w:date="2022-04-05T07:14:00Z" w:initials="MOU">
    <w:p w14:paraId="14F2F08C" w14:textId="2F36B03E" w:rsidR="00860ECF" w:rsidRDefault="00860ECF">
      <w:pPr>
        <w:pStyle w:val="CommentText"/>
      </w:pPr>
      <w:r>
        <w:rPr>
          <w:rStyle w:val="CommentReference"/>
        </w:rPr>
        <w:annotationRef/>
      </w:r>
      <w:r>
        <w:t>A bit confusing that you refer to adults here because in the text you talk about non-seedlings</w:t>
      </w:r>
      <w:r w:rsidR="003F36AA">
        <w:t xml:space="preserve">. Also, in the figure I would include a sketch of how you assign sizes to seedlings as this part may be a bit confusing and it would be good to have it here. For instance, c0(z’) is the size of plants &gt; 3 cm, right? </w:t>
      </w:r>
    </w:p>
  </w:comment>
  <w:comment w:id="35" w:author="Alice Elizabeth Stears" w:date="2022-04-18T15:22:00Z" w:initials="AES">
    <w:p w14:paraId="48DBED81" w14:textId="77777777" w:rsidR="002C7BEA" w:rsidRDefault="002C7BEA" w:rsidP="00B853E8">
      <w:r>
        <w:rPr>
          <w:rStyle w:val="CommentReference"/>
        </w:rPr>
        <w:annotationRef/>
      </w:r>
      <w:r>
        <w:rPr>
          <w:sz w:val="20"/>
          <w:szCs w:val="20"/>
        </w:rPr>
        <w:t>fixed in the ms</w:t>
      </w:r>
    </w:p>
  </w:comment>
  <w:comment w:id="37" w:author="Microsoft Office User" w:date="2022-04-05T07:38:00Z" w:initials="MOU">
    <w:p w14:paraId="2F8CB4E9" w14:textId="38333DBD" w:rsidR="003D5485" w:rsidRDefault="003D5485">
      <w:pPr>
        <w:pStyle w:val="CommentText"/>
      </w:pPr>
      <w:r>
        <w:rPr>
          <w:rStyle w:val="CommentReference"/>
        </w:rPr>
        <w:annotationRef/>
      </w:r>
      <w:r>
        <w:t xml:space="preserve">This is a bit confusing I think because minimum observed size is ca 3 cm right? But here (and looking at your beautiful (!) plots below), it is the minimum of your randomly assigned seedling size. If this minimum is the minimum that has been observed for the plant in a different study, it should be stated clearly when you describe how you got seedling sizes. </w:t>
      </w:r>
    </w:p>
  </w:comment>
  <w:comment w:id="38" w:author="Alice Elizabeth Stears" w:date="2022-04-18T15:23:00Z" w:initials="AES">
    <w:p w14:paraId="4FC3B0C4" w14:textId="77777777" w:rsidR="002C7BEA" w:rsidRDefault="002C7BEA" w:rsidP="00E87DC2">
      <w:r>
        <w:rPr>
          <w:rStyle w:val="CommentReference"/>
        </w:rPr>
        <w:annotationRef/>
      </w:r>
      <w:r>
        <w:rPr>
          <w:sz w:val="20"/>
          <w:szCs w:val="20"/>
        </w:rPr>
        <w:t>good point, change in the text</w:t>
      </w:r>
    </w:p>
  </w:comment>
  <w:comment w:id="39" w:author="Microsoft Office User" w:date="2022-04-05T07:41:00Z" w:initials="MOU">
    <w:p w14:paraId="654CA8A3" w14:textId="21613389" w:rsidR="003D5485" w:rsidRDefault="003D5485">
      <w:pPr>
        <w:pStyle w:val="CommentText"/>
      </w:pPr>
      <w:r>
        <w:rPr>
          <w:rStyle w:val="CommentReference"/>
        </w:rPr>
        <w:annotationRef/>
      </w:r>
      <w:r>
        <w:t xml:space="preserve">Is it parametric bootstrap where you resampled the model coefficients? Did you use a particular R package for that? </w:t>
      </w:r>
    </w:p>
  </w:comment>
  <w:comment w:id="40" w:author="Alice Elizabeth Stears" w:date="2022-04-18T15:24:00Z" w:initials="AES">
    <w:p w14:paraId="43123A52" w14:textId="77777777" w:rsidR="002C7BEA" w:rsidRDefault="002C7BEA" w:rsidP="009A6AF6">
      <w:r>
        <w:rPr>
          <w:rStyle w:val="CommentReference"/>
        </w:rPr>
        <w:annotationRef/>
      </w:r>
      <w:r>
        <w:rPr>
          <w:sz w:val="20"/>
          <w:szCs w:val="20"/>
        </w:rPr>
        <w:t>No, i just fit a zillion ipmr models in a for-loop</w:t>
      </w:r>
    </w:p>
  </w:comment>
  <w:comment w:id="41" w:author="Microsoft Office User" w:date="2022-04-05T07:43:00Z" w:initials="MOU">
    <w:p w14:paraId="165446A1" w14:textId="2D543495" w:rsidR="003D5485" w:rsidRDefault="003D5485">
      <w:pPr>
        <w:pStyle w:val="CommentText"/>
      </w:pPr>
      <w:r>
        <w:rPr>
          <w:rStyle w:val="CommentReference"/>
        </w:rPr>
        <w:annotationRef/>
      </w:r>
      <w:r>
        <w:t xml:space="preserve">Not clear here what “these” refers to. </w:t>
      </w:r>
    </w:p>
  </w:comment>
  <w:comment w:id="42" w:author="maria paniw" w:date="2022-04-05T08:32:00Z" w:initials="mp">
    <w:p w14:paraId="45B90066" w14:textId="50A68003" w:rsidR="00531913" w:rsidRDefault="00531913">
      <w:pPr>
        <w:pStyle w:val="CommentText"/>
      </w:pPr>
      <w:r>
        <w:rPr>
          <w:rStyle w:val="CommentReference"/>
        </w:rPr>
        <w:annotationRef/>
      </w:r>
      <w:r w:rsidR="00DA34D8">
        <w:t xml:space="preserve">That’s plot level right? </w:t>
      </w:r>
      <w:r>
        <w:t xml:space="preserve">I am wondering whether it would </w:t>
      </w:r>
      <w:r w:rsidR="00DA34D8">
        <w:t>make most sense to parameterize all IPMs at the plot level as a baseline and then perturb them. See comment below.</w:t>
      </w:r>
      <w:r>
        <w:t xml:space="preserve"> </w:t>
      </w:r>
    </w:p>
  </w:comment>
  <w:comment w:id="43" w:author="maria paniw" w:date="2022-04-05T08:44:00Z" w:initials="mp">
    <w:p w14:paraId="49C23507" w14:textId="20F57FCA" w:rsidR="004F2D2E" w:rsidRDefault="004F2D2E">
      <w:pPr>
        <w:pStyle w:val="CommentText"/>
      </w:pPr>
      <w:r>
        <w:rPr>
          <w:rStyle w:val="CommentReference"/>
        </w:rPr>
        <w:annotationRef/>
      </w:r>
      <w:r>
        <w:t xml:space="preserve">I keep thinking about this and I am not sure this is 100 % correct. To me, density dependence is a feature at the vital rate level that then </w:t>
      </w:r>
      <w:r w:rsidR="002F00D3">
        <w:t>affects lambda sort of as an emergent property. So, vital rate are or not predicted (hopefully negatively) by density and this then translates or not into (depending on the importance of the vital rate to lambda) into an effect on lambda. The way I typically test density dependence is (1) look for an effect of density at the vital rate level (using AIC); (2) parameterize structured models (IPMs, MPMs) with the most parsimonious vital-rate models – some of them including density dependence; (3) project population dynamics; then (4) reparametrize vital rates</w:t>
      </w:r>
      <w:r w:rsidR="00EB433B">
        <w:t xml:space="preserve"> </w:t>
      </w:r>
      <w:r w:rsidR="002F00D3">
        <w:t>excluding density effects; (5) project population dynamics again; and (6) compare outputs from (3) and (5)</w:t>
      </w:r>
    </w:p>
    <w:p w14:paraId="023174B9" w14:textId="77777777" w:rsidR="002F00D3" w:rsidRDefault="002F00D3">
      <w:pPr>
        <w:pStyle w:val="CommentText"/>
      </w:pPr>
    </w:p>
    <w:p w14:paraId="1B84D4E5" w14:textId="68E006D2" w:rsidR="002F00D3" w:rsidRDefault="002F00D3">
      <w:pPr>
        <w:pStyle w:val="CommentText"/>
      </w:pPr>
      <w:r>
        <w:t xml:space="preserve">The way you did it here is pretty complicated </w:t>
      </w:r>
      <w:r w:rsidR="00EB433B">
        <w:t xml:space="preserve">and very layered </w:t>
      </w:r>
      <w:r>
        <w:t>and I wonder if this complexity is really needed</w:t>
      </w:r>
      <w:r w:rsidR="00EB433B">
        <w:t>. For instance, if you find no effect of density on vital rates, would you even expect an effect on the different measures of population growth? And if this occurred (no density effect on vital rates but an effect on lambda), how would one interpret this?</w:t>
      </w:r>
      <w:r>
        <w:t xml:space="preserve"> </w:t>
      </w:r>
    </w:p>
  </w:comment>
  <w:comment w:id="44" w:author="Alice Elizabeth Stears" w:date="2022-04-18T17:18:00Z" w:initials="AES">
    <w:p w14:paraId="2818ED5D" w14:textId="77777777" w:rsidR="00035E45" w:rsidRDefault="00035E45" w:rsidP="003D6E36">
      <w:r>
        <w:rPr>
          <w:rStyle w:val="CommentReference"/>
        </w:rPr>
        <w:annotationRef/>
      </w:r>
      <w:r>
        <w:rPr>
          <w:sz w:val="20"/>
          <w:szCs w:val="20"/>
        </w:rPr>
        <w:t>I did do an AIC comparison of vital rate models w/ and w/out DD terms (which I made more clear in the text),  I had done the analysis you suggested earlier, and the results did slightly indicate that density dependence was important, but settled on the current version because it seemed more straightforward… but I can re-work this section if needed</w:t>
      </w:r>
    </w:p>
  </w:comment>
  <w:comment w:id="45" w:author="maria paniw" w:date="2022-04-05T09:05:00Z" w:initials="mp">
    <w:p w14:paraId="27EE6C7C" w14:textId="5F56D0F1" w:rsidR="00C472C5" w:rsidRDefault="00C472C5">
      <w:pPr>
        <w:pStyle w:val="CommentText"/>
      </w:pPr>
      <w:r>
        <w:rPr>
          <w:rStyle w:val="CommentReference"/>
        </w:rPr>
        <w:annotationRef/>
      </w:r>
      <w:r>
        <w:t>Again, it is</w:t>
      </w:r>
      <w:r w:rsidR="00DA34D8">
        <w:t xml:space="preserve"> </w:t>
      </w:r>
      <w:r>
        <w:t>confusing to keep track of the different combinations of models you built and why you are using a specific set for a specific set of analyses.</w:t>
      </w:r>
    </w:p>
    <w:p w14:paraId="35F7DD60" w14:textId="77777777" w:rsidR="00C472C5" w:rsidRDefault="00C472C5">
      <w:pPr>
        <w:pStyle w:val="CommentText"/>
      </w:pPr>
    </w:p>
    <w:p w14:paraId="5D7EE456" w14:textId="59BCD05E" w:rsidR="00C472C5" w:rsidRDefault="00C472C5">
      <w:pPr>
        <w:pStyle w:val="CommentText"/>
      </w:pPr>
      <w:r>
        <w:t xml:space="preserve">Here to, I wonder if it wouldn’t be more “economic” to do a model selection procedure where you identify the best set of vital rate models using AIC and perform all analyses in Objective 2 using this one set of models. </w:t>
      </w:r>
    </w:p>
  </w:comment>
  <w:comment w:id="46" w:author="Alice Elizabeth Stears" w:date="2022-04-18T16:53:00Z" w:initials="AES">
    <w:p w14:paraId="46E10A0D" w14:textId="77777777" w:rsidR="007C032F" w:rsidRDefault="007C032F" w:rsidP="00422B50">
      <w:r>
        <w:rPr>
          <w:rStyle w:val="CommentReference"/>
        </w:rPr>
        <w:annotationRef/>
      </w:r>
      <w:r>
        <w:rPr>
          <w:sz w:val="20"/>
          <w:szCs w:val="20"/>
        </w:rPr>
        <w:t>Would this really be possible, given that I am testing the different mechanisms using different vital rate model setups? I essentially did what you described in the previous comment—fitting models using the same model framework but with different covariates depending on the mechanism in question</w:t>
      </w:r>
    </w:p>
  </w:comment>
  <w:comment w:id="47" w:author="maria paniw" w:date="2022-04-05T09:27:00Z" w:initials="mp">
    <w:p w14:paraId="73174D71" w14:textId="424B6067" w:rsidR="009C2654" w:rsidRDefault="009C2654">
      <w:pPr>
        <w:pStyle w:val="CommentText"/>
      </w:pPr>
      <w:r>
        <w:rPr>
          <w:rStyle w:val="CommentReference"/>
        </w:rPr>
        <w:annotationRef/>
      </w:r>
      <w:r>
        <w:t xml:space="preserve">I am not sure buffering can be calculated from coefficients the way you do here. I have never seen it done. The main issue I see is that 0,1 vital rates cannot vary freely. Even if the coefficient varies, once back-transformed from the link scale, this variation may be minimal. The most recent approaches therefore correct </w:t>
      </w:r>
      <w:r w:rsidR="00EA1194">
        <w:t>SD</w:t>
      </w:r>
      <w:r>
        <w:t xml:space="preserve"> (albeit at the level of the response)</w:t>
      </w:r>
      <w:r w:rsidR="00EA1194">
        <w:t xml:space="preserve"> as well as elasticities (see McDonald et al. 2016. Nat Eco Evo) </w:t>
      </w:r>
    </w:p>
  </w:comment>
  <w:comment w:id="48" w:author="Alice Elizabeth Stears" w:date="2022-04-18T17:51:00Z" w:initials="AES">
    <w:p w14:paraId="460B31C1" w14:textId="77777777" w:rsidR="005539DD" w:rsidRDefault="005539DD" w:rsidP="006B067F">
      <w:r>
        <w:rPr>
          <w:rStyle w:val="CommentReference"/>
        </w:rPr>
        <w:annotationRef/>
      </w:r>
      <w:r>
        <w:rPr>
          <w:sz w:val="20"/>
          <w:szCs w:val="20"/>
        </w:rPr>
        <w:t>This was the way that Dibner et al, 2019 did it, so that’s why we did it this way… for the MS, I can definitely change it to use VSS</w:t>
      </w:r>
    </w:p>
  </w:comment>
  <w:comment w:id="50" w:author="maria paniw" w:date="2022-04-05T09:37:00Z" w:initials="mp">
    <w:p w14:paraId="0BE123F2" w14:textId="368091FB" w:rsidR="00560825" w:rsidRDefault="00560825">
      <w:pPr>
        <w:pStyle w:val="CommentText"/>
      </w:pPr>
      <w:r>
        <w:rPr>
          <w:rStyle w:val="CommentReference"/>
        </w:rPr>
        <w:annotationRef/>
      </w:r>
      <w:r>
        <w:t>Where is the “second” here? It reads as if you only did one test.</w:t>
      </w:r>
    </w:p>
  </w:comment>
  <w:comment w:id="51" w:author="maria paniw" w:date="2022-04-05T09:39:00Z" w:initials="mp">
    <w:p w14:paraId="1AB7A29B" w14:textId="64C8143F" w:rsidR="001B5F93" w:rsidRDefault="001B5F93">
      <w:pPr>
        <w:pStyle w:val="CommentText"/>
      </w:pPr>
      <w:r>
        <w:rPr>
          <w:rStyle w:val="CommentReference"/>
        </w:rPr>
        <w:annotationRef/>
      </w:r>
      <w:r>
        <w:t>What does that mean?</w:t>
      </w:r>
    </w:p>
  </w:comment>
  <w:comment w:id="52" w:author="maria paniw" w:date="2022-04-05T09:46:00Z" w:initials="mp">
    <w:p w14:paraId="1CAE0815" w14:textId="36581E1F" w:rsidR="001B5F93" w:rsidRDefault="001B5F93">
      <w:pPr>
        <w:pStyle w:val="CommentText"/>
      </w:pPr>
      <w:r>
        <w:rPr>
          <w:rStyle w:val="CommentReference"/>
        </w:rPr>
        <w:annotationRef/>
      </w:r>
      <w:r>
        <w:t xml:space="preserve">Can this be because you </w:t>
      </w:r>
      <w:r w:rsidR="00FB5AA9">
        <w:t>didn’t test for other potentially important climate variables?</w:t>
      </w:r>
    </w:p>
  </w:comment>
  <w:comment w:id="53" w:author="maria paniw" w:date="2022-04-05T09:49:00Z" w:initials="mp">
    <w:p w14:paraId="32B6E7F1" w14:textId="77777777" w:rsidR="00FB5AA9" w:rsidRDefault="00FB5AA9">
      <w:pPr>
        <w:pStyle w:val="CommentText"/>
      </w:pPr>
      <w:r>
        <w:rPr>
          <w:rStyle w:val="CommentReference"/>
        </w:rPr>
        <w:annotationRef/>
      </w:r>
      <w:r>
        <w:t xml:space="preserve">These are pretty huge! </w:t>
      </w:r>
    </w:p>
    <w:p w14:paraId="5A804867" w14:textId="77777777" w:rsidR="00601352" w:rsidRDefault="00601352">
      <w:pPr>
        <w:pStyle w:val="CommentText"/>
      </w:pPr>
    </w:p>
    <w:p w14:paraId="054BA23F" w14:textId="7EB49846" w:rsidR="00601352" w:rsidRDefault="00601352">
      <w:pPr>
        <w:pStyle w:val="CommentText"/>
      </w:pPr>
      <w:r>
        <w:t>How do IPM projections compare to observed densities?</w:t>
      </w:r>
    </w:p>
  </w:comment>
  <w:comment w:id="54" w:author="Alice Elizabeth Stears" w:date="2022-04-18T17:54:00Z" w:initials="AES">
    <w:p w14:paraId="226ADD30" w14:textId="77777777" w:rsidR="005539DD" w:rsidRDefault="005539DD" w:rsidP="001056F5">
      <w:r>
        <w:rPr>
          <w:rStyle w:val="CommentReference"/>
        </w:rPr>
        <w:annotationRef/>
      </w:r>
      <w:r>
        <w:rPr>
          <w:sz w:val="20"/>
          <w:szCs w:val="20"/>
        </w:rPr>
        <w:t>we have observed pretty huge spikes in size and very high density (then followed by crashes)</w:t>
      </w:r>
    </w:p>
  </w:comment>
  <w:comment w:id="55" w:author="maria paniw" w:date="2022-04-05T09:57:00Z" w:initials="mp">
    <w:p w14:paraId="6DECCC75" w14:textId="78B44DE8" w:rsidR="00601352" w:rsidRDefault="00601352">
      <w:pPr>
        <w:pStyle w:val="CommentText"/>
      </w:pPr>
      <w:r>
        <w:rPr>
          <w:rStyle w:val="CommentReference"/>
        </w:rPr>
        <w:annotationRef/>
      </w:r>
      <w:r>
        <w:t>This is a bit confusing as you describe above that the covariates did not predicts vital rates. I guess here you use a different parameterization</w:t>
      </w:r>
    </w:p>
  </w:comment>
  <w:comment w:id="57" w:author="maria paniw" w:date="2022-04-05T10:12:00Z" w:initials="mp">
    <w:p w14:paraId="0A9A32B4" w14:textId="53CCC588" w:rsidR="00635047" w:rsidRDefault="00635047">
      <w:pPr>
        <w:pStyle w:val="CommentText"/>
      </w:pPr>
      <w:r>
        <w:rPr>
          <w:rStyle w:val="CommentReference"/>
        </w:rPr>
        <w:annotationRef/>
      </w:r>
      <w:r>
        <w:t xml:space="preserve">Okay, these are like the most beautiful simulations I’ve ever seen… suspicious :D So, how come the population stabilizes? Density dependence? And why is there no fluctuations once equilibrium is reached? This almost suggests no density dependence was modeled. But if not, lambda was pretty big overall, so how the populations are not increasing over time? </w:t>
      </w:r>
    </w:p>
  </w:comment>
  <w:comment w:id="58" w:author="maria paniw" w:date="2022-04-05T23:42:00Z" w:initials="mp">
    <w:p w14:paraId="03E60BB0" w14:textId="5A2F1494" w:rsidR="00CE19F0" w:rsidRDefault="00CE19F0">
      <w:pPr>
        <w:pStyle w:val="CommentText"/>
      </w:pPr>
      <w:r>
        <w:rPr>
          <w:rStyle w:val="CommentReference"/>
        </w:rPr>
        <w:annotationRef/>
      </w:r>
      <w:r>
        <w:t xml:space="preserve">To focus the ms stronger on the 5 </w:t>
      </w:r>
      <w:r w:rsidR="00365934">
        <w:t>persistence</w:t>
      </w:r>
      <w:r>
        <w:t xml:space="preserve"> mechanisms you are testing, I wonder if it would be okay to just discuss the results of excluding a seedbank here, but put these extra analyses into an appendix and not to the main text; in the main text you can just focus on IPMs that include a seedbank. </w:t>
      </w:r>
    </w:p>
  </w:comment>
  <w:comment w:id="59" w:author="maria paniw" w:date="2022-04-05T23:47:00Z" w:initials="mp">
    <w:p w14:paraId="7F338970" w14:textId="41516C03" w:rsidR="00CE19F0" w:rsidRDefault="00CE19F0">
      <w:pPr>
        <w:pStyle w:val="CommentText"/>
      </w:pPr>
      <w:r>
        <w:rPr>
          <w:rStyle w:val="CommentReference"/>
        </w:rPr>
        <w:annotationRef/>
      </w:r>
      <w:r>
        <w:t>I think there are too many results repeated here</w:t>
      </w:r>
      <w:r w:rsidR="00F161A0">
        <w:t xml:space="preserve">. A bit more discussion of the results may be good. For instance, in terms of not finding trade-offs, could it be related to life history? </w:t>
      </w:r>
      <w:r w:rsidR="00E24B53">
        <w:t xml:space="preserve">You wrote throughout the text that the habitats are frequently disturbed; so maybe population dynamics are driven strongly by environmental perturbations? </w:t>
      </w:r>
    </w:p>
  </w:comment>
  <w:comment w:id="63" w:author="maria paniw" w:date="2022-04-05T23:55:00Z" w:initials="mp">
    <w:p w14:paraId="4C09C16C" w14:textId="3C5D67DA" w:rsidR="00E24B53" w:rsidRDefault="00E24B53">
      <w:pPr>
        <w:pStyle w:val="CommentText"/>
      </w:pPr>
      <w:r>
        <w:rPr>
          <w:rStyle w:val="CommentReference"/>
        </w:rPr>
        <w:annotationRef/>
      </w:r>
      <w:r>
        <w:t xml:space="preserve">For instance the main disturbance regimes affecting populations?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62FE70" w15:done="0"/>
  <w15:commentEx w15:paraId="069C0FD0" w15:paraIdParent="2D62FE70" w15:done="0"/>
  <w15:commentEx w15:paraId="00798ABE" w15:done="1"/>
  <w15:commentEx w15:paraId="58D79EF1" w15:paraIdParent="00798ABE" w15:done="1"/>
  <w15:commentEx w15:paraId="3ADE15F8" w15:done="1"/>
  <w15:commentEx w15:paraId="291F2B73" w15:paraIdParent="3ADE15F8" w15:done="1"/>
  <w15:commentEx w15:paraId="3B3CEAB8" w15:done="1"/>
  <w15:commentEx w15:paraId="65DFF9CE" w15:paraIdParent="3B3CEAB8" w15:done="1"/>
  <w15:commentEx w15:paraId="6E791F6A" w15:done="1"/>
  <w15:commentEx w15:paraId="599D6A92" w15:paraIdParent="6E791F6A" w15:done="1"/>
  <w15:commentEx w15:paraId="5899BE24" w15:done="1"/>
  <w15:commentEx w15:paraId="5912D001" w15:paraIdParent="5899BE24" w15:done="1"/>
  <w15:commentEx w15:paraId="34C627DC" w15:done="1"/>
  <w15:commentEx w15:paraId="138BCAA9" w15:paraIdParent="34C627DC" w15:done="1"/>
  <w15:commentEx w15:paraId="42A0617E" w15:done="0"/>
  <w15:commentEx w15:paraId="6C874A4B" w15:paraIdParent="42A0617E" w15:done="0"/>
  <w15:commentEx w15:paraId="4191B4FD" w15:done="0"/>
  <w15:commentEx w15:paraId="01AA6EF6" w15:paraIdParent="4191B4FD" w15:done="0"/>
  <w15:commentEx w15:paraId="1CDD740B" w15:done="0"/>
  <w15:commentEx w15:paraId="333E5424" w15:paraIdParent="1CDD740B" w15:done="0"/>
  <w15:commentEx w15:paraId="0FCD4F6B" w15:done="1"/>
  <w15:commentEx w15:paraId="236DFC45" w15:paraIdParent="0FCD4F6B" w15:done="1"/>
  <w15:commentEx w15:paraId="0B061403" w15:done="0"/>
  <w15:commentEx w15:paraId="016BCEF0" w15:paraIdParent="0B061403" w15:done="0"/>
  <w15:commentEx w15:paraId="6BCAC117" w15:done="0"/>
  <w15:commentEx w15:paraId="4DF10782" w15:paraIdParent="6BCAC117" w15:done="0"/>
  <w15:commentEx w15:paraId="3342F981" w15:done="1"/>
  <w15:commentEx w15:paraId="702E424A" w15:paraIdParent="3342F981" w15:done="1"/>
  <w15:commentEx w15:paraId="22C267D3" w15:done="1"/>
  <w15:commentEx w15:paraId="17EA72E5" w15:paraIdParent="22C267D3" w15:done="1"/>
  <w15:commentEx w15:paraId="50670EA9" w15:done="1"/>
  <w15:commentEx w15:paraId="2AC6FF23" w15:paraIdParent="50670EA9" w15:done="1"/>
  <w15:commentEx w15:paraId="14F2F08C" w15:done="1"/>
  <w15:commentEx w15:paraId="48DBED81" w15:paraIdParent="14F2F08C" w15:done="1"/>
  <w15:commentEx w15:paraId="2F8CB4E9" w15:done="1"/>
  <w15:commentEx w15:paraId="4FC3B0C4" w15:paraIdParent="2F8CB4E9" w15:done="1"/>
  <w15:commentEx w15:paraId="654CA8A3" w15:done="1"/>
  <w15:commentEx w15:paraId="43123A52" w15:paraIdParent="654CA8A3" w15:done="1"/>
  <w15:commentEx w15:paraId="165446A1" w15:done="1"/>
  <w15:commentEx w15:paraId="45B90066" w15:done="0"/>
  <w15:commentEx w15:paraId="1B84D4E5" w15:done="0"/>
  <w15:commentEx w15:paraId="2818ED5D" w15:paraIdParent="1B84D4E5" w15:done="0"/>
  <w15:commentEx w15:paraId="5D7EE456" w15:done="0"/>
  <w15:commentEx w15:paraId="46E10A0D" w15:paraIdParent="5D7EE456" w15:done="0"/>
  <w15:commentEx w15:paraId="73174D71" w15:done="0"/>
  <w15:commentEx w15:paraId="460B31C1" w15:paraIdParent="73174D71" w15:done="0"/>
  <w15:commentEx w15:paraId="0BE123F2" w15:done="1"/>
  <w15:commentEx w15:paraId="1AB7A29B" w15:done="0"/>
  <w15:commentEx w15:paraId="1CAE0815" w15:done="1"/>
  <w15:commentEx w15:paraId="054BA23F" w15:done="1"/>
  <w15:commentEx w15:paraId="226ADD30" w15:paraIdParent="054BA23F" w15:done="1"/>
  <w15:commentEx w15:paraId="6DECCC75" w15:done="1"/>
  <w15:commentEx w15:paraId="0A9A32B4" w15:done="0"/>
  <w15:commentEx w15:paraId="03E60BB0" w15:done="0"/>
  <w15:commentEx w15:paraId="7F338970" w15:done="0"/>
  <w15:commentEx w15:paraId="4C09C16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7CDE1" w16cex:dateUtc="2022-04-06T06:29:00Z"/>
  <w16cex:commentExtensible w16cex:durableId="2607F619" w16cex:dateUtc="2022-04-18T20:37:00Z"/>
  <w16cex:commentExtensible w16cex:durableId="25F7CE1E" w16cex:dateUtc="2022-04-06T06:30:00Z"/>
  <w16cex:commentExtensible w16cex:durableId="2607F680" w16cex:dateUtc="2022-04-18T20:38:00Z"/>
  <w16cex:commentExtensible w16cex:durableId="25F6AADD" w16cex:dateUtc="2022-04-05T09:47:00Z"/>
  <w16cex:commentExtensible w16cex:durableId="2607F7E0" w16cex:dateUtc="2022-04-18T20:44:00Z"/>
  <w16cex:commentExtensible w16cex:durableId="25F6ADC5" w16cex:dateUtc="2022-04-05T10:00:00Z"/>
  <w16cex:commentExtensible w16cex:durableId="2607F8BC" w16cex:dateUtc="2022-04-18T20:48:00Z"/>
  <w16cex:commentExtensible w16cex:durableId="25F6AE60" w16cex:dateUtc="2022-04-05T10:02:00Z"/>
  <w16cex:commentExtensible w16cex:durableId="2607F8FE" w16cex:dateUtc="2022-04-18T20:49:00Z"/>
  <w16cex:commentExtensible w16cex:durableId="25F6B134" w16cex:dateUtc="2022-04-05T10:14:00Z"/>
  <w16cex:commentExtensible w16cex:durableId="2607F934" w16cex:dateUtc="2022-04-18T20:50:00Z"/>
  <w16cex:commentExtensible w16cex:durableId="25F6B1BC" w16cex:dateUtc="2022-04-05T10:17:00Z"/>
  <w16cex:commentExtensible w16cex:durableId="2607F95F" w16cex:dateUtc="2022-04-18T20:51:00Z"/>
  <w16cex:commentExtensible w16cex:durableId="25F6B301" w16cex:dateUtc="2022-04-05T10:22:00Z"/>
  <w16cex:commentExtensible w16cex:durableId="2607F9CC" w16cex:dateUtc="2022-04-18T20:53:00Z"/>
  <w16cex:commentExtensible w16cex:durableId="25F6B776" w16cex:dateUtc="2022-04-05T10:41:00Z"/>
  <w16cex:commentExtensible w16cex:durableId="2607FAAE" w16cex:dateUtc="2022-04-18T20:56:00Z"/>
  <w16cex:commentExtensible w16cex:durableId="25F6B90D" w16cex:dateUtc="2022-04-05T10:48:00Z"/>
  <w16cex:commentExtensible w16cex:durableId="2607FAA5" w16cex:dateUtc="2022-04-18T20:56:00Z"/>
  <w16cex:commentExtensible w16cex:durableId="25F6B7C9" w16cex:dateUtc="2022-04-05T10:42:00Z"/>
  <w16cex:commentExtensible w16cex:durableId="2607FB04" w16cex:dateUtc="2022-04-18T20:58:00Z"/>
  <w16cex:commentExtensible w16cex:durableId="25F6CDB3" w16cex:dateUtc="2022-04-05T12:16:00Z"/>
  <w16cex:commentExtensible w16cex:durableId="2607FB7A" w16cex:dateUtc="2022-04-18T21:00:00Z"/>
  <w16cex:commentExtensible w16cex:durableId="25F6D324" w16cex:dateUtc="2022-04-05T12:39:00Z"/>
  <w16cex:commentExtensible w16cex:durableId="2607FBE8" w16cex:dateUtc="2022-04-18T21:02:00Z"/>
  <w16cex:commentExtensible w16cex:durableId="25F6D5E5" w16cex:dateUtc="2022-04-05T12:51:00Z"/>
  <w16cex:commentExtensible w16cex:durableId="2607FC55" w16cex:dateUtc="2022-04-18T21:03:00Z"/>
  <w16cex:commentExtensible w16cex:durableId="25F6D8FA" w16cex:dateUtc="2022-04-05T13:04:00Z"/>
  <w16cex:commentExtensible w16cex:durableId="2607FC81" w16cex:dateUtc="2022-04-18T21:04:00Z"/>
  <w16cex:commentExtensible w16cex:durableId="25F6D982" w16cex:dateUtc="2022-04-05T13:06:00Z"/>
  <w16cex:commentExtensible w16cex:durableId="2607FE0D" w16cex:dateUtc="2022-04-18T21:11:00Z"/>
  <w16cex:commentExtensible w16cex:durableId="25F6DB67" w16cex:dateUtc="2022-04-05T13:14:00Z"/>
  <w16cex:commentExtensible w16cex:durableId="260800A7" w16cex:dateUtc="2022-04-18T21:22:00Z"/>
  <w16cex:commentExtensible w16cex:durableId="25F6E0F1" w16cex:dateUtc="2022-04-05T13:38:00Z"/>
  <w16cex:commentExtensible w16cex:durableId="26080103" w16cex:dateUtc="2022-04-18T21:23:00Z"/>
  <w16cex:commentExtensible w16cex:durableId="25F6E1B0" w16cex:dateUtc="2022-04-05T13:41:00Z"/>
  <w16cex:commentExtensible w16cex:durableId="26080116" w16cex:dateUtc="2022-04-18T21:24:00Z"/>
  <w16cex:commentExtensible w16cex:durableId="25F6E22A" w16cex:dateUtc="2022-04-05T13:43:00Z"/>
  <w16cex:commentExtensible w16cex:durableId="25F6EDB3" w16cex:dateUtc="2022-04-05T14:32:00Z"/>
  <w16cex:commentExtensible w16cex:durableId="25F6F063" w16cex:dateUtc="2022-04-05T14:44:00Z"/>
  <w16cex:commentExtensible w16cex:durableId="26081BE3" w16cex:dateUtc="2022-04-18T23:18:00Z"/>
  <w16cex:commentExtensible w16cex:durableId="25F6F55F" w16cex:dateUtc="2022-04-05T15:05:00Z"/>
  <w16cex:commentExtensible w16cex:durableId="26081621" w16cex:dateUtc="2022-04-18T22:53:00Z"/>
  <w16cex:commentExtensible w16cex:durableId="25F6FA7E" w16cex:dateUtc="2022-04-05T15:27:00Z"/>
  <w16cex:commentExtensible w16cex:durableId="2608239E" w16cex:dateUtc="2022-04-18T23:51:00Z"/>
  <w16cex:commentExtensible w16cex:durableId="25F6FCD0" w16cex:dateUtc="2022-04-05T15:37:00Z"/>
  <w16cex:commentExtensible w16cex:durableId="25F6FD6C" w16cex:dateUtc="2022-04-05T15:39:00Z"/>
  <w16cex:commentExtensible w16cex:durableId="25F6FF10" w16cex:dateUtc="2022-04-05T15:46:00Z"/>
  <w16cex:commentExtensible w16cex:durableId="25F6FFB9" w16cex:dateUtc="2022-04-05T15:49:00Z"/>
  <w16cex:commentExtensible w16cex:durableId="2608244C" w16cex:dateUtc="2022-04-18T23:54:00Z"/>
  <w16cex:commentExtensible w16cex:durableId="25F7016F" w16cex:dateUtc="2022-04-05T15:57:00Z"/>
  <w16cex:commentExtensible w16cex:durableId="25F704FD" w16cex:dateUtc="2022-04-05T16:12:00Z"/>
  <w16cex:commentExtensible w16cex:durableId="25F7C2F2" w16cex:dateUtc="2022-04-06T05:42:00Z"/>
  <w16cex:commentExtensible w16cex:durableId="25F7C408" w16cex:dateUtc="2022-04-06T05:47:00Z"/>
  <w16cex:commentExtensible w16cex:durableId="25F7C5F8" w16cex:dateUtc="2022-04-06T05: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62FE70" w16cid:durableId="25F7CDE1"/>
  <w16cid:commentId w16cid:paraId="069C0FD0" w16cid:durableId="2607F619"/>
  <w16cid:commentId w16cid:paraId="00798ABE" w16cid:durableId="25F7CE1E"/>
  <w16cid:commentId w16cid:paraId="58D79EF1" w16cid:durableId="2607F680"/>
  <w16cid:commentId w16cid:paraId="3ADE15F8" w16cid:durableId="25F6AADD"/>
  <w16cid:commentId w16cid:paraId="291F2B73" w16cid:durableId="2607F7E0"/>
  <w16cid:commentId w16cid:paraId="3B3CEAB8" w16cid:durableId="25F6ADC5"/>
  <w16cid:commentId w16cid:paraId="65DFF9CE" w16cid:durableId="2607F8BC"/>
  <w16cid:commentId w16cid:paraId="6E791F6A" w16cid:durableId="25F6AE60"/>
  <w16cid:commentId w16cid:paraId="599D6A92" w16cid:durableId="2607F8FE"/>
  <w16cid:commentId w16cid:paraId="5899BE24" w16cid:durableId="25F6B134"/>
  <w16cid:commentId w16cid:paraId="5912D001" w16cid:durableId="2607F934"/>
  <w16cid:commentId w16cid:paraId="34C627DC" w16cid:durableId="25F6B1BC"/>
  <w16cid:commentId w16cid:paraId="138BCAA9" w16cid:durableId="2607F95F"/>
  <w16cid:commentId w16cid:paraId="42A0617E" w16cid:durableId="25F6B301"/>
  <w16cid:commentId w16cid:paraId="6C874A4B" w16cid:durableId="2607F9CC"/>
  <w16cid:commentId w16cid:paraId="4191B4FD" w16cid:durableId="25F6B776"/>
  <w16cid:commentId w16cid:paraId="01AA6EF6" w16cid:durableId="2607FAAE"/>
  <w16cid:commentId w16cid:paraId="1CDD740B" w16cid:durableId="25F6B90D"/>
  <w16cid:commentId w16cid:paraId="333E5424" w16cid:durableId="2607FAA5"/>
  <w16cid:commentId w16cid:paraId="0FCD4F6B" w16cid:durableId="25F6B7C9"/>
  <w16cid:commentId w16cid:paraId="236DFC45" w16cid:durableId="2607FB04"/>
  <w16cid:commentId w16cid:paraId="0B061403" w16cid:durableId="25F6CDB3"/>
  <w16cid:commentId w16cid:paraId="016BCEF0" w16cid:durableId="2607FB7A"/>
  <w16cid:commentId w16cid:paraId="6BCAC117" w16cid:durableId="25F6D324"/>
  <w16cid:commentId w16cid:paraId="4DF10782" w16cid:durableId="2607FBE8"/>
  <w16cid:commentId w16cid:paraId="3342F981" w16cid:durableId="25F6D5E5"/>
  <w16cid:commentId w16cid:paraId="702E424A" w16cid:durableId="2607FC55"/>
  <w16cid:commentId w16cid:paraId="22C267D3" w16cid:durableId="25F6D8FA"/>
  <w16cid:commentId w16cid:paraId="17EA72E5" w16cid:durableId="2607FC81"/>
  <w16cid:commentId w16cid:paraId="50670EA9" w16cid:durableId="25F6D982"/>
  <w16cid:commentId w16cid:paraId="2AC6FF23" w16cid:durableId="2607FE0D"/>
  <w16cid:commentId w16cid:paraId="14F2F08C" w16cid:durableId="25F6DB67"/>
  <w16cid:commentId w16cid:paraId="48DBED81" w16cid:durableId="260800A7"/>
  <w16cid:commentId w16cid:paraId="2F8CB4E9" w16cid:durableId="25F6E0F1"/>
  <w16cid:commentId w16cid:paraId="4FC3B0C4" w16cid:durableId="26080103"/>
  <w16cid:commentId w16cid:paraId="654CA8A3" w16cid:durableId="25F6E1B0"/>
  <w16cid:commentId w16cid:paraId="43123A52" w16cid:durableId="26080116"/>
  <w16cid:commentId w16cid:paraId="165446A1" w16cid:durableId="25F6E22A"/>
  <w16cid:commentId w16cid:paraId="45B90066" w16cid:durableId="25F6EDB3"/>
  <w16cid:commentId w16cid:paraId="1B84D4E5" w16cid:durableId="25F6F063"/>
  <w16cid:commentId w16cid:paraId="2818ED5D" w16cid:durableId="26081BE3"/>
  <w16cid:commentId w16cid:paraId="5D7EE456" w16cid:durableId="25F6F55F"/>
  <w16cid:commentId w16cid:paraId="46E10A0D" w16cid:durableId="26081621"/>
  <w16cid:commentId w16cid:paraId="73174D71" w16cid:durableId="25F6FA7E"/>
  <w16cid:commentId w16cid:paraId="460B31C1" w16cid:durableId="2608239E"/>
  <w16cid:commentId w16cid:paraId="0BE123F2" w16cid:durableId="25F6FCD0"/>
  <w16cid:commentId w16cid:paraId="1AB7A29B" w16cid:durableId="25F6FD6C"/>
  <w16cid:commentId w16cid:paraId="1CAE0815" w16cid:durableId="25F6FF10"/>
  <w16cid:commentId w16cid:paraId="054BA23F" w16cid:durableId="25F6FFB9"/>
  <w16cid:commentId w16cid:paraId="226ADD30" w16cid:durableId="2608244C"/>
  <w16cid:commentId w16cid:paraId="6DECCC75" w16cid:durableId="25F7016F"/>
  <w16cid:commentId w16cid:paraId="0A9A32B4" w16cid:durableId="25F704FD"/>
  <w16cid:commentId w16cid:paraId="03E60BB0" w16cid:durableId="25F7C2F2"/>
  <w16cid:commentId w16cid:paraId="7F338970" w16cid:durableId="25F7C408"/>
  <w16cid:commentId w16cid:paraId="4C09C16C" w16cid:durableId="25F7C5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CE8B88" w14:textId="77777777" w:rsidR="00F71D0D" w:rsidRDefault="00F71D0D" w:rsidP="009414ED">
      <w:r>
        <w:separator/>
      </w:r>
    </w:p>
  </w:endnote>
  <w:endnote w:type="continuationSeparator" w:id="0">
    <w:p w14:paraId="64B1F4B0" w14:textId="77777777" w:rsidR="00F71D0D" w:rsidRDefault="00F71D0D" w:rsidP="009414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GSMinchoE">
    <w:panose1 w:val="02020900000000000000"/>
    <w:charset w:val="80"/>
    <w:family w:val="roman"/>
    <w:pitch w:val="variable"/>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Hiragino Maru Gothic Pro W4">
    <w:panose1 w:val="020F0400000000000000"/>
    <w:charset w:val="80"/>
    <w:family w:val="swiss"/>
    <w:pitch w:val="variable"/>
    <w:sig w:usb0="E00002FF" w:usb1="7AC7FFFF" w:usb2="00000012" w:usb3="00000000" w:csb0="0002000D"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13AF3" w14:textId="77777777" w:rsidR="00F71D0D" w:rsidRDefault="00F71D0D" w:rsidP="009414ED">
      <w:r>
        <w:separator/>
      </w:r>
    </w:p>
  </w:footnote>
  <w:footnote w:type="continuationSeparator" w:id="0">
    <w:p w14:paraId="53DF5688" w14:textId="77777777" w:rsidR="00F71D0D" w:rsidRDefault="00F71D0D" w:rsidP="009414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23907503"/>
      <w:docPartObj>
        <w:docPartGallery w:val="Page Numbers (Top of Page)"/>
        <w:docPartUnique/>
      </w:docPartObj>
    </w:sdtPr>
    <w:sdtEndPr>
      <w:rPr>
        <w:rStyle w:val="PageNumber"/>
      </w:rPr>
    </w:sdtEndPr>
    <w:sdtContent>
      <w:p w14:paraId="03E71A2B" w14:textId="5A5F8BD3" w:rsidR="00D70311" w:rsidRDefault="00D70311" w:rsidP="007137C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CD88CE" w14:textId="77777777" w:rsidR="00D70311" w:rsidRDefault="00D70311" w:rsidP="009414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1692903240"/>
      <w:docPartObj>
        <w:docPartGallery w:val="Page Numbers (Top of Page)"/>
        <w:docPartUnique/>
      </w:docPartObj>
    </w:sdtPr>
    <w:sdtEndPr>
      <w:rPr>
        <w:rStyle w:val="PageNumber"/>
      </w:rPr>
    </w:sdtEndPr>
    <w:sdtContent>
      <w:p w14:paraId="0ABD159A" w14:textId="2AB079DC" w:rsidR="00D70311" w:rsidRPr="009414ED" w:rsidRDefault="00D70311" w:rsidP="007137C7">
        <w:pPr>
          <w:pStyle w:val="Header"/>
          <w:framePr w:wrap="none" w:vAnchor="text" w:hAnchor="margin" w:xAlign="right" w:y="1"/>
          <w:rPr>
            <w:rStyle w:val="PageNumber"/>
            <w:rFonts w:ascii="Times New Roman" w:hAnsi="Times New Roman" w:cs="Times New Roman"/>
          </w:rPr>
        </w:pPr>
        <w:r>
          <w:rPr>
            <w:rStyle w:val="PageNumber"/>
            <w:rFonts w:ascii="Times New Roman" w:hAnsi="Times New Roman" w:cs="Times New Roman"/>
          </w:rPr>
          <w:t xml:space="preserve">Stears </w:t>
        </w:r>
        <w:r w:rsidRPr="009414ED">
          <w:rPr>
            <w:rStyle w:val="PageNumber"/>
            <w:rFonts w:ascii="Times New Roman" w:hAnsi="Times New Roman" w:cs="Times New Roman"/>
          </w:rPr>
          <w:fldChar w:fldCharType="begin"/>
        </w:r>
        <w:r w:rsidRPr="009414ED">
          <w:rPr>
            <w:rStyle w:val="PageNumber"/>
            <w:rFonts w:ascii="Times New Roman" w:hAnsi="Times New Roman" w:cs="Times New Roman"/>
          </w:rPr>
          <w:instrText xml:space="preserve"> PAGE </w:instrText>
        </w:r>
        <w:r w:rsidRPr="009414ED">
          <w:rPr>
            <w:rStyle w:val="PageNumber"/>
            <w:rFonts w:ascii="Times New Roman" w:hAnsi="Times New Roman" w:cs="Times New Roman"/>
          </w:rPr>
          <w:fldChar w:fldCharType="separate"/>
        </w:r>
        <w:r w:rsidRPr="009414ED">
          <w:rPr>
            <w:rStyle w:val="PageNumber"/>
            <w:rFonts w:ascii="Times New Roman" w:hAnsi="Times New Roman" w:cs="Times New Roman"/>
            <w:noProof/>
          </w:rPr>
          <w:t>1</w:t>
        </w:r>
        <w:r w:rsidRPr="009414ED">
          <w:rPr>
            <w:rStyle w:val="PageNumber"/>
            <w:rFonts w:ascii="Times New Roman" w:hAnsi="Times New Roman" w:cs="Times New Roman"/>
          </w:rPr>
          <w:fldChar w:fldCharType="end"/>
        </w:r>
      </w:p>
    </w:sdtContent>
  </w:sdt>
  <w:p w14:paraId="6A7D8AF3" w14:textId="3F1945BC" w:rsidR="00D70311" w:rsidRPr="009414ED" w:rsidRDefault="00D70311" w:rsidP="009414ED">
    <w:pPr>
      <w:pStyle w:val="Header"/>
      <w:ind w:right="360"/>
      <w:jc w:val="cent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 w15:restartNumberingAfterBreak="0">
    <w:nsid w:val="00515099"/>
    <w:multiLevelType w:val="hybridMultilevel"/>
    <w:tmpl w:val="919CB1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C6F59"/>
    <w:multiLevelType w:val="hybridMultilevel"/>
    <w:tmpl w:val="4C2A5480"/>
    <w:lvl w:ilvl="0" w:tplc="CA28DF34">
      <w:start w:val="1"/>
      <w:numFmt w:val="decimal"/>
      <w:lvlText w:val="(%1-"/>
      <w:lvlJc w:val="left"/>
      <w:pPr>
        <w:ind w:left="1200" w:hanging="8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F416C"/>
    <w:multiLevelType w:val="hybridMultilevel"/>
    <w:tmpl w:val="A3569526"/>
    <w:lvl w:ilvl="0" w:tplc="6DB054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C3C88"/>
    <w:multiLevelType w:val="hybridMultilevel"/>
    <w:tmpl w:val="34B6A9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C0840C86">
      <w:numFmt w:val="bullet"/>
      <w:lvlText w:val="-"/>
      <w:lvlJc w:val="left"/>
      <w:pPr>
        <w:ind w:left="2880" w:hanging="360"/>
      </w:pPr>
      <w:rPr>
        <w:rFonts w:ascii="Times New Roman" w:eastAsia="Times New Roman" w:hAnsi="Times New Roman" w:cs="Times New Roman"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6B67FD"/>
    <w:multiLevelType w:val="hybridMultilevel"/>
    <w:tmpl w:val="1E9ED9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464A4B"/>
    <w:multiLevelType w:val="hybridMultilevel"/>
    <w:tmpl w:val="1D6E6472"/>
    <w:lvl w:ilvl="0" w:tplc="4456F7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F610E7"/>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8" w15:restartNumberingAfterBreak="0">
    <w:nsid w:val="1A3E5FFA"/>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 w15:restartNumberingAfterBreak="0">
    <w:nsid w:val="1CBB77D1"/>
    <w:multiLevelType w:val="hybridMultilevel"/>
    <w:tmpl w:val="D50A99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5B2F33"/>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1" w15:restartNumberingAfterBreak="0">
    <w:nsid w:val="200F0A11"/>
    <w:multiLevelType w:val="hybridMultilevel"/>
    <w:tmpl w:val="D1CC3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527E6A"/>
    <w:multiLevelType w:val="multilevel"/>
    <w:tmpl w:val="DAB01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3A432E"/>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4" w15:restartNumberingAfterBreak="0">
    <w:nsid w:val="2C1AE401"/>
    <w:multiLevelType w:val="multilevel"/>
    <w:tmpl w:val="FFDC4C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0821556"/>
    <w:multiLevelType w:val="multilevel"/>
    <w:tmpl w:val="724E9298"/>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6" w15:restartNumberingAfterBreak="0">
    <w:nsid w:val="318869A2"/>
    <w:multiLevelType w:val="multilevel"/>
    <w:tmpl w:val="5CB4D9FA"/>
    <w:lvl w:ilvl="0">
      <w:start w:val="4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E50BDA"/>
    <w:multiLevelType w:val="hybridMultilevel"/>
    <w:tmpl w:val="03484162"/>
    <w:lvl w:ilvl="0" w:tplc="0409000F">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F56DE9"/>
    <w:multiLevelType w:val="hybridMultilevel"/>
    <w:tmpl w:val="A280B072"/>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9" w15:restartNumberingAfterBreak="0">
    <w:nsid w:val="47E02CC2"/>
    <w:multiLevelType w:val="hybridMultilevel"/>
    <w:tmpl w:val="762044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D685B94"/>
    <w:multiLevelType w:val="hybridMultilevel"/>
    <w:tmpl w:val="00C6F4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7502E1"/>
    <w:multiLevelType w:val="hybridMultilevel"/>
    <w:tmpl w:val="AEE2A2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2F4A02"/>
    <w:multiLevelType w:val="hybridMultilevel"/>
    <w:tmpl w:val="D10437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F17858"/>
    <w:multiLevelType w:val="hybridMultilevel"/>
    <w:tmpl w:val="17C42E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5E6583"/>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5" w15:restartNumberingAfterBreak="0">
    <w:nsid w:val="66BD3736"/>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6" w15:restartNumberingAfterBreak="0">
    <w:nsid w:val="674350A8"/>
    <w:multiLevelType w:val="hybridMultilevel"/>
    <w:tmpl w:val="3D820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6B5E94"/>
    <w:multiLevelType w:val="hybridMultilevel"/>
    <w:tmpl w:val="D89C84D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E9221B"/>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9" w15:restartNumberingAfterBreak="0">
    <w:nsid w:val="725B6AE3"/>
    <w:multiLevelType w:val="multilevel"/>
    <w:tmpl w:val="A9EA0502"/>
    <w:lvl w:ilvl="0">
      <w:start w:val="1"/>
      <w:numFmt w:val="bullet"/>
      <w:lvlText w:val=""/>
      <w:lvlJc w:val="left"/>
      <w:pPr>
        <w:ind w:left="36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0" w15:restartNumberingAfterBreak="0">
    <w:nsid w:val="74036B08"/>
    <w:multiLevelType w:val="hybridMultilevel"/>
    <w:tmpl w:val="BA4C8884"/>
    <w:lvl w:ilvl="0" w:tplc="32ECD2E2">
      <w:start w:val="1"/>
      <w:numFmt w:val="decimal"/>
      <w:lvlText w:val="%1"/>
      <w:lvlJc w:val="left"/>
      <w:pPr>
        <w:ind w:left="356" w:hanging="360"/>
      </w:pPr>
      <w:rPr>
        <w:rFonts w:hint="default"/>
      </w:rPr>
    </w:lvl>
    <w:lvl w:ilvl="1" w:tplc="04090019" w:tentative="1">
      <w:start w:val="1"/>
      <w:numFmt w:val="lowerLetter"/>
      <w:lvlText w:val="%2."/>
      <w:lvlJc w:val="left"/>
      <w:pPr>
        <w:ind w:left="1076" w:hanging="360"/>
      </w:pPr>
    </w:lvl>
    <w:lvl w:ilvl="2" w:tplc="0409001B" w:tentative="1">
      <w:start w:val="1"/>
      <w:numFmt w:val="lowerRoman"/>
      <w:lvlText w:val="%3."/>
      <w:lvlJc w:val="right"/>
      <w:pPr>
        <w:ind w:left="1796" w:hanging="180"/>
      </w:pPr>
    </w:lvl>
    <w:lvl w:ilvl="3" w:tplc="0409000F" w:tentative="1">
      <w:start w:val="1"/>
      <w:numFmt w:val="decimal"/>
      <w:lvlText w:val="%4."/>
      <w:lvlJc w:val="left"/>
      <w:pPr>
        <w:ind w:left="2516" w:hanging="360"/>
      </w:pPr>
    </w:lvl>
    <w:lvl w:ilvl="4" w:tplc="04090019" w:tentative="1">
      <w:start w:val="1"/>
      <w:numFmt w:val="lowerLetter"/>
      <w:lvlText w:val="%5."/>
      <w:lvlJc w:val="left"/>
      <w:pPr>
        <w:ind w:left="3236" w:hanging="360"/>
      </w:pPr>
    </w:lvl>
    <w:lvl w:ilvl="5" w:tplc="0409001B" w:tentative="1">
      <w:start w:val="1"/>
      <w:numFmt w:val="lowerRoman"/>
      <w:lvlText w:val="%6."/>
      <w:lvlJc w:val="right"/>
      <w:pPr>
        <w:ind w:left="3956" w:hanging="180"/>
      </w:pPr>
    </w:lvl>
    <w:lvl w:ilvl="6" w:tplc="0409000F" w:tentative="1">
      <w:start w:val="1"/>
      <w:numFmt w:val="decimal"/>
      <w:lvlText w:val="%7."/>
      <w:lvlJc w:val="left"/>
      <w:pPr>
        <w:ind w:left="4676" w:hanging="360"/>
      </w:pPr>
    </w:lvl>
    <w:lvl w:ilvl="7" w:tplc="04090019" w:tentative="1">
      <w:start w:val="1"/>
      <w:numFmt w:val="lowerLetter"/>
      <w:lvlText w:val="%8."/>
      <w:lvlJc w:val="left"/>
      <w:pPr>
        <w:ind w:left="5396" w:hanging="360"/>
      </w:pPr>
    </w:lvl>
    <w:lvl w:ilvl="8" w:tplc="0409001B" w:tentative="1">
      <w:start w:val="1"/>
      <w:numFmt w:val="lowerRoman"/>
      <w:lvlText w:val="%9."/>
      <w:lvlJc w:val="right"/>
      <w:pPr>
        <w:ind w:left="6116" w:hanging="180"/>
      </w:pPr>
    </w:lvl>
  </w:abstractNum>
  <w:abstractNum w:abstractNumId="31" w15:restartNumberingAfterBreak="0">
    <w:nsid w:val="7629606F"/>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2" w15:restartNumberingAfterBreak="0">
    <w:nsid w:val="792E1AEC"/>
    <w:multiLevelType w:val="hybridMultilevel"/>
    <w:tmpl w:val="1D56C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311A0C"/>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4" w15:restartNumberingAfterBreak="0">
    <w:nsid w:val="7BD324C0"/>
    <w:multiLevelType w:val="hybridMultilevel"/>
    <w:tmpl w:val="EE6E73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8811703">
    <w:abstractNumId w:val="9"/>
  </w:num>
  <w:num w:numId="2" w16cid:durableId="745538903">
    <w:abstractNumId w:val="5"/>
  </w:num>
  <w:num w:numId="3" w16cid:durableId="1553149431">
    <w:abstractNumId w:val="11"/>
  </w:num>
  <w:num w:numId="4" w16cid:durableId="25255931">
    <w:abstractNumId w:val="18"/>
  </w:num>
  <w:num w:numId="5" w16cid:durableId="213195438">
    <w:abstractNumId w:val="32"/>
  </w:num>
  <w:num w:numId="6" w16cid:durableId="2032024934">
    <w:abstractNumId w:val="1"/>
  </w:num>
  <w:num w:numId="7" w16cid:durableId="1680543120">
    <w:abstractNumId w:val="19"/>
  </w:num>
  <w:num w:numId="8" w16cid:durableId="793786732">
    <w:abstractNumId w:val="20"/>
  </w:num>
  <w:num w:numId="9" w16cid:durableId="1794669147">
    <w:abstractNumId w:val="26"/>
  </w:num>
  <w:num w:numId="10" w16cid:durableId="1663242937">
    <w:abstractNumId w:val="4"/>
  </w:num>
  <w:num w:numId="11" w16cid:durableId="1419013579">
    <w:abstractNumId w:val="23"/>
  </w:num>
  <w:num w:numId="12" w16cid:durableId="787896281">
    <w:abstractNumId w:val="2"/>
  </w:num>
  <w:num w:numId="13" w16cid:durableId="472021301">
    <w:abstractNumId w:val="3"/>
  </w:num>
  <w:num w:numId="14" w16cid:durableId="1638753384">
    <w:abstractNumId w:val="30"/>
  </w:num>
  <w:num w:numId="15" w16cid:durableId="1574008514">
    <w:abstractNumId w:val="6"/>
  </w:num>
  <w:num w:numId="16" w16cid:durableId="2141411142">
    <w:abstractNumId w:val="14"/>
  </w:num>
  <w:num w:numId="17" w16cid:durableId="15035419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13573657">
    <w:abstractNumId w:val="16"/>
  </w:num>
  <w:num w:numId="19" w16cid:durableId="247740307">
    <w:abstractNumId w:val="21"/>
  </w:num>
  <w:num w:numId="20" w16cid:durableId="1472554081">
    <w:abstractNumId w:val="34"/>
  </w:num>
  <w:num w:numId="21" w16cid:durableId="1840120492">
    <w:abstractNumId w:val="27"/>
  </w:num>
  <w:num w:numId="22" w16cid:durableId="177893367">
    <w:abstractNumId w:val="22"/>
  </w:num>
  <w:num w:numId="23" w16cid:durableId="110326002">
    <w:abstractNumId w:val="17"/>
  </w:num>
  <w:num w:numId="24" w16cid:durableId="418793389">
    <w:abstractNumId w:val="12"/>
  </w:num>
  <w:num w:numId="25" w16cid:durableId="537478076">
    <w:abstractNumId w:val="0"/>
  </w:num>
  <w:num w:numId="26" w16cid:durableId="1105616813">
    <w:abstractNumId w:val="24"/>
  </w:num>
  <w:num w:numId="27" w16cid:durableId="1404137496">
    <w:abstractNumId w:val="33"/>
  </w:num>
  <w:num w:numId="28" w16cid:durableId="1051611768">
    <w:abstractNumId w:val="28"/>
  </w:num>
  <w:num w:numId="29" w16cid:durableId="2023705356">
    <w:abstractNumId w:val="25"/>
  </w:num>
  <w:num w:numId="30" w16cid:durableId="2029480609">
    <w:abstractNumId w:val="8"/>
  </w:num>
  <w:num w:numId="31" w16cid:durableId="568269998">
    <w:abstractNumId w:val="31"/>
  </w:num>
  <w:num w:numId="32" w16cid:durableId="904994116">
    <w:abstractNumId w:val="13"/>
  </w:num>
  <w:num w:numId="33" w16cid:durableId="781415496">
    <w:abstractNumId w:val="10"/>
  </w:num>
  <w:num w:numId="34" w16cid:durableId="2015571945">
    <w:abstractNumId w:val="7"/>
  </w:num>
  <w:num w:numId="35" w16cid:durableId="1133207420">
    <w:abstractNumId w:val="29"/>
  </w:num>
  <w:num w:numId="36" w16cid:durableId="1429692874">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ice Elizabeth Stears">
    <w15:presenceInfo w15:providerId="AD" w15:userId="S::astears@uwyo.edu::ebe74c89-9905-40c2-b6da-95b0fd6c9bef"/>
  </w15:person>
  <w15:person w15:author="maria paniw">
    <w15:presenceInfo w15:providerId="Windows Live" w15:userId="689466d8830f4fbc"/>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3C0"/>
    <w:rsid w:val="0000292C"/>
    <w:rsid w:val="00012A43"/>
    <w:rsid w:val="000150EE"/>
    <w:rsid w:val="00015C55"/>
    <w:rsid w:val="0002063A"/>
    <w:rsid w:val="00021D45"/>
    <w:rsid w:val="0002340D"/>
    <w:rsid w:val="0002512D"/>
    <w:rsid w:val="00027E27"/>
    <w:rsid w:val="0003065C"/>
    <w:rsid w:val="000335B3"/>
    <w:rsid w:val="00033833"/>
    <w:rsid w:val="00035D3E"/>
    <w:rsid w:val="00035E45"/>
    <w:rsid w:val="00040656"/>
    <w:rsid w:val="00044C52"/>
    <w:rsid w:val="00045EBF"/>
    <w:rsid w:val="00054F68"/>
    <w:rsid w:val="000550A0"/>
    <w:rsid w:val="00057944"/>
    <w:rsid w:val="00057ADE"/>
    <w:rsid w:val="000633EE"/>
    <w:rsid w:val="000634AC"/>
    <w:rsid w:val="00070024"/>
    <w:rsid w:val="00073815"/>
    <w:rsid w:val="0007454F"/>
    <w:rsid w:val="00075FBB"/>
    <w:rsid w:val="00077A67"/>
    <w:rsid w:val="00080BDB"/>
    <w:rsid w:val="00083675"/>
    <w:rsid w:val="00091043"/>
    <w:rsid w:val="00096C12"/>
    <w:rsid w:val="00096FB9"/>
    <w:rsid w:val="000A12FB"/>
    <w:rsid w:val="000A24A5"/>
    <w:rsid w:val="000A35B5"/>
    <w:rsid w:val="000A5135"/>
    <w:rsid w:val="000A7846"/>
    <w:rsid w:val="000B0C6B"/>
    <w:rsid w:val="000B0F2F"/>
    <w:rsid w:val="000B4F0D"/>
    <w:rsid w:val="000B5223"/>
    <w:rsid w:val="000B6EDB"/>
    <w:rsid w:val="000C17BA"/>
    <w:rsid w:val="000C17EE"/>
    <w:rsid w:val="000C2827"/>
    <w:rsid w:val="000D454B"/>
    <w:rsid w:val="000E0966"/>
    <w:rsid w:val="000E2CCD"/>
    <w:rsid w:val="000E2FB8"/>
    <w:rsid w:val="000F45D6"/>
    <w:rsid w:val="000F54B4"/>
    <w:rsid w:val="000F6314"/>
    <w:rsid w:val="001002AE"/>
    <w:rsid w:val="00100ABA"/>
    <w:rsid w:val="00104872"/>
    <w:rsid w:val="00106C3B"/>
    <w:rsid w:val="00107851"/>
    <w:rsid w:val="00107BB4"/>
    <w:rsid w:val="0011347F"/>
    <w:rsid w:val="00114413"/>
    <w:rsid w:val="0011495C"/>
    <w:rsid w:val="00120B99"/>
    <w:rsid w:val="00120BD0"/>
    <w:rsid w:val="001213CD"/>
    <w:rsid w:val="001256C7"/>
    <w:rsid w:val="00125B29"/>
    <w:rsid w:val="00130684"/>
    <w:rsid w:val="00130FD4"/>
    <w:rsid w:val="001336F5"/>
    <w:rsid w:val="0013467A"/>
    <w:rsid w:val="001402FD"/>
    <w:rsid w:val="00142655"/>
    <w:rsid w:val="0014340A"/>
    <w:rsid w:val="00143F37"/>
    <w:rsid w:val="001441BE"/>
    <w:rsid w:val="00144D32"/>
    <w:rsid w:val="00145867"/>
    <w:rsid w:val="00145BC4"/>
    <w:rsid w:val="001476A6"/>
    <w:rsid w:val="00156AEB"/>
    <w:rsid w:val="00157FE7"/>
    <w:rsid w:val="001605ED"/>
    <w:rsid w:val="00161128"/>
    <w:rsid w:val="001637DC"/>
    <w:rsid w:val="00163CA7"/>
    <w:rsid w:val="00166C51"/>
    <w:rsid w:val="00167B60"/>
    <w:rsid w:val="0017112B"/>
    <w:rsid w:val="00175F31"/>
    <w:rsid w:val="00177631"/>
    <w:rsid w:val="001778B4"/>
    <w:rsid w:val="001779BE"/>
    <w:rsid w:val="001803B8"/>
    <w:rsid w:val="0018689C"/>
    <w:rsid w:val="001934D4"/>
    <w:rsid w:val="0019431E"/>
    <w:rsid w:val="00196895"/>
    <w:rsid w:val="001A1048"/>
    <w:rsid w:val="001A55D5"/>
    <w:rsid w:val="001A5F37"/>
    <w:rsid w:val="001A5F93"/>
    <w:rsid w:val="001B178F"/>
    <w:rsid w:val="001B2185"/>
    <w:rsid w:val="001B3F37"/>
    <w:rsid w:val="001B5F93"/>
    <w:rsid w:val="001B611D"/>
    <w:rsid w:val="001B7CA0"/>
    <w:rsid w:val="001C3AEA"/>
    <w:rsid w:val="001C40CF"/>
    <w:rsid w:val="001C535E"/>
    <w:rsid w:val="001D18A5"/>
    <w:rsid w:val="001D26F6"/>
    <w:rsid w:val="001D3B35"/>
    <w:rsid w:val="001D6C46"/>
    <w:rsid w:val="001D79B8"/>
    <w:rsid w:val="001E2856"/>
    <w:rsid w:val="001F2F44"/>
    <w:rsid w:val="001F3ED8"/>
    <w:rsid w:val="002001C0"/>
    <w:rsid w:val="002049F4"/>
    <w:rsid w:val="00204A62"/>
    <w:rsid w:val="00205BE4"/>
    <w:rsid w:val="002071E4"/>
    <w:rsid w:val="00210C8F"/>
    <w:rsid w:val="002111D8"/>
    <w:rsid w:val="002138B0"/>
    <w:rsid w:val="002145D9"/>
    <w:rsid w:val="00217A5F"/>
    <w:rsid w:val="002201B2"/>
    <w:rsid w:val="002212E3"/>
    <w:rsid w:val="002233DE"/>
    <w:rsid w:val="00227CAD"/>
    <w:rsid w:val="00235F0C"/>
    <w:rsid w:val="00241CE7"/>
    <w:rsid w:val="002444F0"/>
    <w:rsid w:val="00244D7C"/>
    <w:rsid w:val="0024787C"/>
    <w:rsid w:val="00255B89"/>
    <w:rsid w:val="00261500"/>
    <w:rsid w:val="002618D4"/>
    <w:rsid w:val="0026424D"/>
    <w:rsid w:val="0026787D"/>
    <w:rsid w:val="00270889"/>
    <w:rsid w:val="00275949"/>
    <w:rsid w:val="002814D4"/>
    <w:rsid w:val="00281C8C"/>
    <w:rsid w:val="00282BE4"/>
    <w:rsid w:val="00286A31"/>
    <w:rsid w:val="00291E15"/>
    <w:rsid w:val="002972D2"/>
    <w:rsid w:val="002A441D"/>
    <w:rsid w:val="002A6DF5"/>
    <w:rsid w:val="002A79E3"/>
    <w:rsid w:val="002A7CD5"/>
    <w:rsid w:val="002B0B75"/>
    <w:rsid w:val="002B6FE5"/>
    <w:rsid w:val="002C006F"/>
    <w:rsid w:val="002C0825"/>
    <w:rsid w:val="002C163F"/>
    <w:rsid w:val="002C25C9"/>
    <w:rsid w:val="002C3602"/>
    <w:rsid w:val="002C450E"/>
    <w:rsid w:val="002C6DC8"/>
    <w:rsid w:val="002C7BEA"/>
    <w:rsid w:val="002D0874"/>
    <w:rsid w:val="002D2306"/>
    <w:rsid w:val="002D6536"/>
    <w:rsid w:val="002E1030"/>
    <w:rsid w:val="002E2B13"/>
    <w:rsid w:val="002E3CFF"/>
    <w:rsid w:val="002E40BB"/>
    <w:rsid w:val="002E559F"/>
    <w:rsid w:val="002F00D3"/>
    <w:rsid w:val="002F09F7"/>
    <w:rsid w:val="002F134E"/>
    <w:rsid w:val="002F23D7"/>
    <w:rsid w:val="002F2A01"/>
    <w:rsid w:val="002F36A6"/>
    <w:rsid w:val="002F49AB"/>
    <w:rsid w:val="002F6AA2"/>
    <w:rsid w:val="002F766F"/>
    <w:rsid w:val="002F7AAC"/>
    <w:rsid w:val="00300BD7"/>
    <w:rsid w:val="0030798C"/>
    <w:rsid w:val="00310065"/>
    <w:rsid w:val="00311E36"/>
    <w:rsid w:val="00314209"/>
    <w:rsid w:val="00315972"/>
    <w:rsid w:val="00316B32"/>
    <w:rsid w:val="00317469"/>
    <w:rsid w:val="00321AC7"/>
    <w:rsid w:val="0032637B"/>
    <w:rsid w:val="00326DDC"/>
    <w:rsid w:val="0032704B"/>
    <w:rsid w:val="003308F3"/>
    <w:rsid w:val="003328BE"/>
    <w:rsid w:val="00332FC6"/>
    <w:rsid w:val="00335B33"/>
    <w:rsid w:val="0033617A"/>
    <w:rsid w:val="00341BFA"/>
    <w:rsid w:val="00346263"/>
    <w:rsid w:val="00346E23"/>
    <w:rsid w:val="00362E58"/>
    <w:rsid w:val="00363F28"/>
    <w:rsid w:val="00365934"/>
    <w:rsid w:val="0036792A"/>
    <w:rsid w:val="003700F6"/>
    <w:rsid w:val="00373464"/>
    <w:rsid w:val="0037567B"/>
    <w:rsid w:val="003756BD"/>
    <w:rsid w:val="00375CA8"/>
    <w:rsid w:val="00376855"/>
    <w:rsid w:val="00383BE8"/>
    <w:rsid w:val="00384C57"/>
    <w:rsid w:val="0039091E"/>
    <w:rsid w:val="00397D29"/>
    <w:rsid w:val="00397D82"/>
    <w:rsid w:val="003A64CF"/>
    <w:rsid w:val="003B7BE4"/>
    <w:rsid w:val="003C2A9E"/>
    <w:rsid w:val="003C4FC7"/>
    <w:rsid w:val="003C62E3"/>
    <w:rsid w:val="003D0250"/>
    <w:rsid w:val="003D463A"/>
    <w:rsid w:val="003D5485"/>
    <w:rsid w:val="003D5B92"/>
    <w:rsid w:val="003E6F62"/>
    <w:rsid w:val="003F0141"/>
    <w:rsid w:val="003F1027"/>
    <w:rsid w:val="003F36AA"/>
    <w:rsid w:val="003F3CB5"/>
    <w:rsid w:val="003F6014"/>
    <w:rsid w:val="003F61CB"/>
    <w:rsid w:val="004026FE"/>
    <w:rsid w:val="00406A70"/>
    <w:rsid w:val="00407542"/>
    <w:rsid w:val="00407ACA"/>
    <w:rsid w:val="00410D26"/>
    <w:rsid w:val="00412503"/>
    <w:rsid w:val="00413743"/>
    <w:rsid w:val="004144A1"/>
    <w:rsid w:val="0041741A"/>
    <w:rsid w:val="00423007"/>
    <w:rsid w:val="00423991"/>
    <w:rsid w:val="0042552A"/>
    <w:rsid w:val="00430083"/>
    <w:rsid w:val="004367AB"/>
    <w:rsid w:val="00440552"/>
    <w:rsid w:val="00442771"/>
    <w:rsid w:val="004429C4"/>
    <w:rsid w:val="00445031"/>
    <w:rsid w:val="004518F9"/>
    <w:rsid w:val="00452E37"/>
    <w:rsid w:val="004547E4"/>
    <w:rsid w:val="0045627E"/>
    <w:rsid w:val="00457344"/>
    <w:rsid w:val="00460BFD"/>
    <w:rsid w:val="00460F27"/>
    <w:rsid w:val="00461097"/>
    <w:rsid w:val="00461866"/>
    <w:rsid w:val="00462006"/>
    <w:rsid w:val="0046223F"/>
    <w:rsid w:val="00463729"/>
    <w:rsid w:val="004657B7"/>
    <w:rsid w:val="00466444"/>
    <w:rsid w:val="00476925"/>
    <w:rsid w:val="00476F65"/>
    <w:rsid w:val="00477615"/>
    <w:rsid w:val="0048274E"/>
    <w:rsid w:val="0048711F"/>
    <w:rsid w:val="00491E17"/>
    <w:rsid w:val="004940D6"/>
    <w:rsid w:val="004A02F1"/>
    <w:rsid w:val="004A1051"/>
    <w:rsid w:val="004A457B"/>
    <w:rsid w:val="004B1FAD"/>
    <w:rsid w:val="004B6933"/>
    <w:rsid w:val="004C138F"/>
    <w:rsid w:val="004C24D6"/>
    <w:rsid w:val="004C28F1"/>
    <w:rsid w:val="004C29CA"/>
    <w:rsid w:val="004C38FB"/>
    <w:rsid w:val="004C3D00"/>
    <w:rsid w:val="004C5CD8"/>
    <w:rsid w:val="004C64C4"/>
    <w:rsid w:val="004D2041"/>
    <w:rsid w:val="004D26B3"/>
    <w:rsid w:val="004D2807"/>
    <w:rsid w:val="004D749E"/>
    <w:rsid w:val="004D766B"/>
    <w:rsid w:val="004F0007"/>
    <w:rsid w:val="004F0969"/>
    <w:rsid w:val="004F1F0D"/>
    <w:rsid w:val="004F2D2E"/>
    <w:rsid w:val="004F6279"/>
    <w:rsid w:val="004F6917"/>
    <w:rsid w:val="004F6FFC"/>
    <w:rsid w:val="00500EE9"/>
    <w:rsid w:val="00501F8E"/>
    <w:rsid w:val="00502034"/>
    <w:rsid w:val="00502665"/>
    <w:rsid w:val="005043A2"/>
    <w:rsid w:val="00511855"/>
    <w:rsid w:val="005155FF"/>
    <w:rsid w:val="005164C9"/>
    <w:rsid w:val="00517ABF"/>
    <w:rsid w:val="005238F6"/>
    <w:rsid w:val="005243DD"/>
    <w:rsid w:val="00526CAF"/>
    <w:rsid w:val="00530923"/>
    <w:rsid w:val="00531913"/>
    <w:rsid w:val="005329E6"/>
    <w:rsid w:val="005373C0"/>
    <w:rsid w:val="00541885"/>
    <w:rsid w:val="00542D1E"/>
    <w:rsid w:val="005539DD"/>
    <w:rsid w:val="005545C7"/>
    <w:rsid w:val="005548B3"/>
    <w:rsid w:val="00554F56"/>
    <w:rsid w:val="005559C4"/>
    <w:rsid w:val="00560013"/>
    <w:rsid w:val="005601CB"/>
    <w:rsid w:val="00560825"/>
    <w:rsid w:val="00560EF3"/>
    <w:rsid w:val="00563CDB"/>
    <w:rsid w:val="005716C4"/>
    <w:rsid w:val="005819D4"/>
    <w:rsid w:val="00582427"/>
    <w:rsid w:val="00582F47"/>
    <w:rsid w:val="00583141"/>
    <w:rsid w:val="00583742"/>
    <w:rsid w:val="00584E98"/>
    <w:rsid w:val="00587C4D"/>
    <w:rsid w:val="00594497"/>
    <w:rsid w:val="00594745"/>
    <w:rsid w:val="005972DD"/>
    <w:rsid w:val="005A1081"/>
    <w:rsid w:val="005A17F3"/>
    <w:rsid w:val="005A24C9"/>
    <w:rsid w:val="005A4397"/>
    <w:rsid w:val="005A7D3A"/>
    <w:rsid w:val="005B2773"/>
    <w:rsid w:val="005B2E25"/>
    <w:rsid w:val="005B5D87"/>
    <w:rsid w:val="005C2B46"/>
    <w:rsid w:val="005C4188"/>
    <w:rsid w:val="005C4D68"/>
    <w:rsid w:val="005C6DBD"/>
    <w:rsid w:val="005D14A5"/>
    <w:rsid w:val="005D41CC"/>
    <w:rsid w:val="005E0051"/>
    <w:rsid w:val="005E018E"/>
    <w:rsid w:val="005E17DF"/>
    <w:rsid w:val="005E1EE5"/>
    <w:rsid w:val="005E51D7"/>
    <w:rsid w:val="005E5652"/>
    <w:rsid w:val="005E62D4"/>
    <w:rsid w:val="005E6626"/>
    <w:rsid w:val="005E667C"/>
    <w:rsid w:val="005F1180"/>
    <w:rsid w:val="00601352"/>
    <w:rsid w:val="00604EC2"/>
    <w:rsid w:val="0060538C"/>
    <w:rsid w:val="00607844"/>
    <w:rsid w:val="00610D01"/>
    <w:rsid w:val="00611868"/>
    <w:rsid w:val="0061419E"/>
    <w:rsid w:val="00616982"/>
    <w:rsid w:val="006222FC"/>
    <w:rsid w:val="00623732"/>
    <w:rsid w:val="00625275"/>
    <w:rsid w:val="00627ABD"/>
    <w:rsid w:val="0063336D"/>
    <w:rsid w:val="00635047"/>
    <w:rsid w:val="00635A66"/>
    <w:rsid w:val="00635B3B"/>
    <w:rsid w:val="006372AE"/>
    <w:rsid w:val="0064534C"/>
    <w:rsid w:val="00645956"/>
    <w:rsid w:val="00646F60"/>
    <w:rsid w:val="00653008"/>
    <w:rsid w:val="00653455"/>
    <w:rsid w:val="00653597"/>
    <w:rsid w:val="006539F5"/>
    <w:rsid w:val="00655E2E"/>
    <w:rsid w:val="006615C4"/>
    <w:rsid w:val="006675EB"/>
    <w:rsid w:val="00676181"/>
    <w:rsid w:val="0068131F"/>
    <w:rsid w:val="006813DA"/>
    <w:rsid w:val="006834D7"/>
    <w:rsid w:val="00691AC2"/>
    <w:rsid w:val="00694BDB"/>
    <w:rsid w:val="006A34C1"/>
    <w:rsid w:val="006A3DDC"/>
    <w:rsid w:val="006A4261"/>
    <w:rsid w:val="006A6593"/>
    <w:rsid w:val="006A779E"/>
    <w:rsid w:val="006B12CA"/>
    <w:rsid w:val="006C522B"/>
    <w:rsid w:val="006C62BF"/>
    <w:rsid w:val="006D0C00"/>
    <w:rsid w:val="006D1310"/>
    <w:rsid w:val="006D4283"/>
    <w:rsid w:val="006D5233"/>
    <w:rsid w:val="006D537F"/>
    <w:rsid w:val="006D6B31"/>
    <w:rsid w:val="006E14C5"/>
    <w:rsid w:val="006E1864"/>
    <w:rsid w:val="006E2CCB"/>
    <w:rsid w:val="006F46F6"/>
    <w:rsid w:val="006F6517"/>
    <w:rsid w:val="006F69A1"/>
    <w:rsid w:val="00704A4C"/>
    <w:rsid w:val="00705BC2"/>
    <w:rsid w:val="007077B8"/>
    <w:rsid w:val="00711E39"/>
    <w:rsid w:val="00712E87"/>
    <w:rsid w:val="007137C7"/>
    <w:rsid w:val="00715E40"/>
    <w:rsid w:val="00716F82"/>
    <w:rsid w:val="00730785"/>
    <w:rsid w:val="00730AA9"/>
    <w:rsid w:val="00736B1A"/>
    <w:rsid w:val="007377F2"/>
    <w:rsid w:val="0074034A"/>
    <w:rsid w:val="0074351A"/>
    <w:rsid w:val="00744AA8"/>
    <w:rsid w:val="00747C4B"/>
    <w:rsid w:val="00751998"/>
    <w:rsid w:val="00757968"/>
    <w:rsid w:val="007629A1"/>
    <w:rsid w:val="00763205"/>
    <w:rsid w:val="00767329"/>
    <w:rsid w:val="00771D26"/>
    <w:rsid w:val="00774D79"/>
    <w:rsid w:val="00777D91"/>
    <w:rsid w:val="00782234"/>
    <w:rsid w:val="00782E65"/>
    <w:rsid w:val="007867CE"/>
    <w:rsid w:val="007909C1"/>
    <w:rsid w:val="00792846"/>
    <w:rsid w:val="00793F68"/>
    <w:rsid w:val="00794336"/>
    <w:rsid w:val="007964CF"/>
    <w:rsid w:val="00797162"/>
    <w:rsid w:val="007A132E"/>
    <w:rsid w:val="007A1512"/>
    <w:rsid w:val="007A2D8F"/>
    <w:rsid w:val="007A55AB"/>
    <w:rsid w:val="007A647D"/>
    <w:rsid w:val="007A797D"/>
    <w:rsid w:val="007A7999"/>
    <w:rsid w:val="007B0515"/>
    <w:rsid w:val="007B11AD"/>
    <w:rsid w:val="007B252D"/>
    <w:rsid w:val="007C032F"/>
    <w:rsid w:val="007C0542"/>
    <w:rsid w:val="007C06F9"/>
    <w:rsid w:val="007C078F"/>
    <w:rsid w:val="007C0E56"/>
    <w:rsid w:val="007C4720"/>
    <w:rsid w:val="007D1C01"/>
    <w:rsid w:val="007D3F47"/>
    <w:rsid w:val="007D40AB"/>
    <w:rsid w:val="007D621A"/>
    <w:rsid w:val="007F1844"/>
    <w:rsid w:val="007F2866"/>
    <w:rsid w:val="007F6DE2"/>
    <w:rsid w:val="00801329"/>
    <w:rsid w:val="00814ACB"/>
    <w:rsid w:val="00820751"/>
    <w:rsid w:val="00821152"/>
    <w:rsid w:val="00822FAE"/>
    <w:rsid w:val="008258F2"/>
    <w:rsid w:val="00830A9D"/>
    <w:rsid w:val="00832F11"/>
    <w:rsid w:val="00834FF7"/>
    <w:rsid w:val="008370FC"/>
    <w:rsid w:val="00841487"/>
    <w:rsid w:val="00841D9F"/>
    <w:rsid w:val="00841FC6"/>
    <w:rsid w:val="00852B00"/>
    <w:rsid w:val="00855D12"/>
    <w:rsid w:val="00860763"/>
    <w:rsid w:val="00860ECF"/>
    <w:rsid w:val="008617CF"/>
    <w:rsid w:val="008637A8"/>
    <w:rsid w:val="00864607"/>
    <w:rsid w:val="008657EA"/>
    <w:rsid w:val="00871D3F"/>
    <w:rsid w:val="00871DF7"/>
    <w:rsid w:val="0087201E"/>
    <w:rsid w:val="00875818"/>
    <w:rsid w:val="00875C96"/>
    <w:rsid w:val="00876929"/>
    <w:rsid w:val="008774F8"/>
    <w:rsid w:val="00881B3E"/>
    <w:rsid w:val="00882C0A"/>
    <w:rsid w:val="00887903"/>
    <w:rsid w:val="008918F3"/>
    <w:rsid w:val="008919CB"/>
    <w:rsid w:val="00892E76"/>
    <w:rsid w:val="00893A77"/>
    <w:rsid w:val="0089406E"/>
    <w:rsid w:val="0089449A"/>
    <w:rsid w:val="00895965"/>
    <w:rsid w:val="008A3D55"/>
    <w:rsid w:val="008B1C41"/>
    <w:rsid w:val="008B23A0"/>
    <w:rsid w:val="008B40F1"/>
    <w:rsid w:val="008B68C1"/>
    <w:rsid w:val="008B716D"/>
    <w:rsid w:val="008C2D0B"/>
    <w:rsid w:val="008C4FE3"/>
    <w:rsid w:val="008C7968"/>
    <w:rsid w:val="008C7FD0"/>
    <w:rsid w:val="008D667E"/>
    <w:rsid w:val="008D6AC0"/>
    <w:rsid w:val="008E0E0D"/>
    <w:rsid w:val="008E161C"/>
    <w:rsid w:val="008E23C8"/>
    <w:rsid w:val="008E261F"/>
    <w:rsid w:val="008F552C"/>
    <w:rsid w:val="008F6B27"/>
    <w:rsid w:val="008F7CBB"/>
    <w:rsid w:val="009030F1"/>
    <w:rsid w:val="0090389A"/>
    <w:rsid w:val="00903A87"/>
    <w:rsid w:val="00903F57"/>
    <w:rsid w:val="0090474A"/>
    <w:rsid w:val="00905A4A"/>
    <w:rsid w:val="00906A31"/>
    <w:rsid w:val="00910FCA"/>
    <w:rsid w:val="00911A1C"/>
    <w:rsid w:val="00912B25"/>
    <w:rsid w:val="00915FA3"/>
    <w:rsid w:val="00917D31"/>
    <w:rsid w:val="00921529"/>
    <w:rsid w:val="00923693"/>
    <w:rsid w:val="0092799D"/>
    <w:rsid w:val="00933581"/>
    <w:rsid w:val="009339CB"/>
    <w:rsid w:val="009350C0"/>
    <w:rsid w:val="00935E4A"/>
    <w:rsid w:val="009414ED"/>
    <w:rsid w:val="00942A54"/>
    <w:rsid w:val="0094498A"/>
    <w:rsid w:val="00947736"/>
    <w:rsid w:val="00950CD2"/>
    <w:rsid w:val="009524D1"/>
    <w:rsid w:val="009539A1"/>
    <w:rsid w:val="0095410E"/>
    <w:rsid w:val="009573DE"/>
    <w:rsid w:val="009579CE"/>
    <w:rsid w:val="00960F72"/>
    <w:rsid w:val="0096311C"/>
    <w:rsid w:val="00964BE7"/>
    <w:rsid w:val="009660DF"/>
    <w:rsid w:val="00967409"/>
    <w:rsid w:val="00972160"/>
    <w:rsid w:val="009731F3"/>
    <w:rsid w:val="00973F38"/>
    <w:rsid w:val="00982C18"/>
    <w:rsid w:val="009856EB"/>
    <w:rsid w:val="00985C6E"/>
    <w:rsid w:val="00986CBA"/>
    <w:rsid w:val="00987D4E"/>
    <w:rsid w:val="00991589"/>
    <w:rsid w:val="0099328A"/>
    <w:rsid w:val="00993A94"/>
    <w:rsid w:val="00994E1E"/>
    <w:rsid w:val="00997106"/>
    <w:rsid w:val="00997922"/>
    <w:rsid w:val="009A03C3"/>
    <w:rsid w:val="009A2086"/>
    <w:rsid w:val="009B1072"/>
    <w:rsid w:val="009B5E49"/>
    <w:rsid w:val="009B6BB0"/>
    <w:rsid w:val="009C0509"/>
    <w:rsid w:val="009C2654"/>
    <w:rsid w:val="009C4B1B"/>
    <w:rsid w:val="009C7383"/>
    <w:rsid w:val="009D180D"/>
    <w:rsid w:val="009D2434"/>
    <w:rsid w:val="009D50FF"/>
    <w:rsid w:val="009E07BC"/>
    <w:rsid w:val="009E1326"/>
    <w:rsid w:val="009E3F0F"/>
    <w:rsid w:val="009E40E7"/>
    <w:rsid w:val="009E49E8"/>
    <w:rsid w:val="009E527B"/>
    <w:rsid w:val="009E5467"/>
    <w:rsid w:val="009F6843"/>
    <w:rsid w:val="009F6A12"/>
    <w:rsid w:val="009F782C"/>
    <w:rsid w:val="009F7CF9"/>
    <w:rsid w:val="00A018BD"/>
    <w:rsid w:val="00A02700"/>
    <w:rsid w:val="00A03409"/>
    <w:rsid w:val="00A03A25"/>
    <w:rsid w:val="00A0479B"/>
    <w:rsid w:val="00A04A1D"/>
    <w:rsid w:val="00A06F6A"/>
    <w:rsid w:val="00A11F9E"/>
    <w:rsid w:val="00A124E1"/>
    <w:rsid w:val="00A137D9"/>
    <w:rsid w:val="00A13CBB"/>
    <w:rsid w:val="00A15210"/>
    <w:rsid w:val="00A17C7F"/>
    <w:rsid w:val="00A24550"/>
    <w:rsid w:val="00A26230"/>
    <w:rsid w:val="00A308B6"/>
    <w:rsid w:val="00A30B38"/>
    <w:rsid w:val="00A30BC7"/>
    <w:rsid w:val="00A32038"/>
    <w:rsid w:val="00A33A59"/>
    <w:rsid w:val="00A34290"/>
    <w:rsid w:val="00A3514D"/>
    <w:rsid w:val="00A40CBD"/>
    <w:rsid w:val="00A44CA9"/>
    <w:rsid w:val="00A46B89"/>
    <w:rsid w:val="00A46E51"/>
    <w:rsid w:val="00A50442"/>
    <w:rsid w:val="00A50AB9"/>
    <w:rsid w:val="00A51DD3"/>
    <w:rsid w:val="00A533F5"/>
    <w:rsid w:val="00A65236"/>
    <w:rsid w:val="00A6714F"/>
    <w:rsid w:val="00A72AB0"/>
    <w:rsid w:val="00A72F46"/>
    <w:rsid w:val="00A7361F"/>
    <w:rsid w:val="00A75C1D"/>
    <w:rsid w:val="00A767C2"/>
    <w:rsid w:val="00A77764"/>
    <w:rsid w:val="00A809EB"/>
    <w:rsid w:val="00A82857"/>
    <w:rsid w:val="00A84AC6"/>
    <w:rsid w:val="00A85C3D"/>
    <w:rsid w:val="00A90C80"/>
    <w:rsid w:val="00A94FCE"/>
    <w:rsid w:val="00A96A13"/>
    <w:rsid w:val="00A97106"/>
    <w:rsid w:val="00A97503"/>
    <w:rsid w:val="00AA39F5"/>
    <w:rsid w:val="00AA4A7F"/>
    <w:rsid w:val="00AA4DB5"/>
    <w:rsid w:val="00AA70C5"/>
    <w:rsid w:val="00AB079B"/>
    <w:rsid w:val="00AB2D15"/>
    <w:rsid w:val="00AB59CA"/>
    <w:rsid w:val="00AB5C27"/>
    <w:rsid w:val="00AB77EA"/>
    <w:rsid w:val="00AC00CD"/>
    <w:rsid w:val="00AC181C"/>
    <w:rsid w:val="00AC4E6F"/>
    <w:rsid w:val="00AD09D9"/>
    <w:rsid w:val="00AD222F"/>
    <w:rsid w:val="00AD484C"/>
    <w:rsid w:val="00AD5F1E"/>
    <w:rsid w:val="00AE01C0"/>
    <w:rsid w:val="00AE4F41"/>
    <w:rsid w:val="00AF3C5C"/>
    <w:rsid w:val="00B03D8F"/>
    <w:rsid w:val="00B055AE"/>
    <w:rsid w:val="00B05DD7"/>
    <w:rsid w:val="00B145D6"/>
    <w:rsid w:val="00B21A84"/>
    <w:rsid w:val="00B2223F"/>
    <w:rsid w:val="00B228DE"/>
    <w:rsid w:val="00B22C60"/>
    <w:rsid w:val="00B24DFA"/>
    <w:rsid w:val="00B31A8E"/>
    <w:rsid w:val="00B31F42"/>
    <w:rsid w:val="00B32A1E"/>
    <w:rsid w:val="00B3544C"/>
    <w:rsid w:val="00B35783"/>
    <w:rsid w:val="00B35829"/>
    <w:rsid w:val="00B37535"/>
    <w:rsid w:val="00B431C8"/>
    <w:rsid w:val="00B43D94"/>
    <w:rsid w:val="00B50F68"/>
    <w:rsid w:val="00B55B00"/>
    <w:rsid w:val="00B56DDD"/>
    <w:rsid w:val="00B62CD7"/>
    <w:rsid w:val="00B6794B"/>
    <w:rsid w:val="00B70443"/>
    <w:rsid w:val="00B70567"/>
    <w:rsid w:val="00B7076D"/>
    <w:rsid w:val="00B72106"/>
    <w:rsid w:val="00B72F5A"/>
    <w:rsid w:val="00B73F06"/>
    <w:rsid w:val="00B76C19"/>
    <w:rsid w:val="00B809AF"/>
    <w:rsid w:val="00B8204B"/>
    <w:rsid w:val="00B8485E"/>
    <w:rsid w:val="00B908C1"/>
    <w:rsid w:val="00B93FFF"/>
    <w:rsid w:val="00BB12A9"/>
    <w:rsid w:val="00BB142A"/>
    <w:rsid w:val="00BB3449"/>
    <w:rsid w:val="00BB476A"/>
    <w:rsid w:val="00BB684E"/>
    <w:rsid w:val="00BC107D"/>
    <w:rsid w:val="00BC2BE2"/>
    <w:rsid w:val="00BD26EF"/>
    <w:rsid w:val="00BD4C5D"/>
    <w:rsid w:val="00BF3768"/>
    <w:rsid w:val="00BF4E0B"/>
    <w:rsid w:val="00BF62A2"/>
    <w:rsid w:val="00C018C6"/>
    <w:rsid w:val="00C06728"/>
    <w:rsid w:val="00C06934"/>
    <w:rsid w:val="00C10815"/>
    <w:rsid w:val="00C115F1"/>
    <w:rsid w:val="00C1211A"/>
    <w:rsid w:val="00C13227"/>
    <w:rsid w:val="00C14A2A"/>
    <w:rsid w:val="00C153AC"/>
    <w:rsid w:val="00C15A4C"/>
    <w:rsid w:val="00C15D2F"/>
    <w:rsid w:val="00C20328"/>
    <w:rsid w:val="00C24CD3"/>
    <w:rsid w:val="00C33326"/>
    <w:rsid w:val="00C35295"/>
    <w:rsid w:val="00C378AF"/>
    <w:rsid w:val="00C46A96"/>
    <w:rsid w:val="00C46B08"/>
    <w:rsid w:val="00C472C5"/>
    <w:rsid w:val="00C51AD3"/>
    <w:rsid w:val="00C523BB"/>
    <w:rsid w:val="00C531A4"/>
    <w:rsid w:val="00C60610"/>
    <w:rsid w:val="00C62B94"/>
    <w:rsid w:val="00C63188"/>
    <w:rsid w:val="00C6589C"/>
    <w:rsid w:val="00C71605"/>
    <w:rsid w:val="00C723E5"/>
    <w:rsid w:val="00C770D9"/>
    <w:rsid w:val="00C81E5D"/>
    <w:rsid w:val="00C82801"/>
    <w:rsid w:val="00C83163"/>
    <w:rsid w:val="00C84460"/>
    <w:rsid w:val="00C86088"/>
    <w:rsid w:val="00C86DB2"/>
    <w:rsid w:val="00C87536"/>
    <w:rsid w:val="00C87D5C"/>
    <w:rsid w:val="00C9102F"/>
    <w:rsid w:val="00C92DC7"/>
    <w:rsid w:val="00CA02A0"/>
    <w:rsid w:val="00CA031C"/>
    <w:rsid w:val="00CA0370"/>
    <w:rsid w:val="00CA2387"/>
    <w:rsid w:val="00CA343E"/>
    <w:rsid w:val="00CB5783"/>
    <w:rsid w:val="00CC10A1"/>
    <w:rsid w:val="00CC370F"/>
    <w:rsid w:val="00CC3BEF"/>
    <w:rsid w:val="00CC4125"/>
    <w:rsid w:val="00CC4EED"/>
    <w:rsid w:val="00CD0E73"/>
    <w:rsid w:val="00CD3617"/>
    <w:rsid w:val="00CD4CF8"/>
    <w:rsid w:val="00CD5590"/>
    <w:rsid w:val="00CE0288"/>
    <w:rsid w:val="00CE19F0"/>
    <w:rsid w:val="00CE5A60"/>
    <w:rsid w:val="00CE679F"/>
    <w:rsid w:val="00CF4C43"/>
    <w:rsid w:val="00CF56DA"/>
    <w:rsid w:val="00D049BC"/>
    <w:rsid w:val="00D07A7C"/>
    <w:rsid w:val="00D14E50"/>
    <w:rsid w:val="00D1713F"/>
    <w:rsid w:val="00D203D1"/>
    <w:rsid w:val="00D219BB"/>
    <w:rsid w:val="00D237C9"/>
    <w:rsid w:val="00D24F4D"/>
    <w:rsid w:val="00D278F6"/>
    <w:rsid w:val="00D3250E"/>
    <w:rsid w:val="00D3266C"/>
    <w:rsid w:val="00D3498F"/>
    <w:rsid w:val="00D40B7A"/>
    <w:rsid w:val="00D40CEB"/>
    <w:rsid w:val="00D41098"/>
    <w:rsid w:val="00D455D4"/>
    <w:rsid w:val="00D50E0D"/>
    <w:rsid w:val="00D51B58"/>
    <w:rsid w:val="00D52219"/>
    <w:rsid w:val="00D5332D"/>
    <w:rsid w:val="00D57671"/>
    <w:rsid w:val="00D62510"/>
    <w:rsid w:val="00D70311"/>
    <w:rsid w:val="00D704FB"/>
    <w:rsid w:val="00D756A9"/>
    <w:rsid w:val="00D80C76"/>
    <w:rsid w:val="00D814D2"/>
    <w:rsid w:val="00D824D8"/>
    <w:rsid w:val="00D85664"/>
    <w:rsid w:val="00D85EFD"/>
    <w:rsid w:val="00D86B38"/>
    <w:rsid w:val="00D91E20"/>
    <w:rsid w:val="00D93AA5"/>
    <w:rsid w:val="00D9769E"/>
    <w:rsid w:val="00DA0BEC"/>
    <w:rsid w:val="00DA3004"/>
    <w:rsid w:val="00DA34D8"/>
    <w:rsid w:val="00DA34E8"/>
    <w:rsid w:val="00DB1107"/>
    <w:rsid w:val="00DB2596"/>
    <w:rsid w:val="00DB3B2B"/>
    <w:rsid w:val="00DB4FFE"/>
    <w:rsid w:val="00DB686C"/>
    <w:rsid w:val="00DC4B98"/>
    <w:rsid w:val="00DD117C"/>
    <w:rsid w:val="00DD188F"/>
    <w:rsid w:val="00DD3B32"/>
    <w:rsid w:val="00DD3B91"/>
    <w:rsid w:val="00DD3D3B"/>
    <w:rsid w:val="00DD4037"/>
    <w:rsid w:val="00DD546B"/>
    <w:rsid w:val="00DD56D6"/>
    <w:rsid w:val="00DD5ADA"/>
    <w:rsid w:val="00DD607D"/>
    <w:rsid w:val="00DD641A"/>
    <w:rsid w:val="00DD659C"/>
    <w:rsid w:val="00DD6EE5"/>
    <w:rsid w:val="00DD7C4D"/>
    <w:rsid w:val="00DE04F1"/>
    <w:rsid w:val="00DE236E"/>
    <w:rsid w:val="00DE3F90"/>
    <w:rsid w:val="00DE6468"/>
    <w:rsid w:val="00DE786B"/>
    <w:rsid w:val="00DF166D"/>
    <w:rsid w:val="00DF27DA"/>
    <w:rsid w:val="00E00482"/>
    <w:rsid w:val="00E03687"/>
    <w:rsid w:val="00E03C2D"/>
    <w:rsid w:val="00E03D2B"/>
    <w:rsid w:val="00E041C4"/>
    <w:rsid w:val="00E055FB"/>
    <w:rsid w:val="00E056F7"/>
    <w:rsid w:val="00E05AF4"/>
    <w:rsid w:val="00E068AA"/>
    <w:rsid w:val="00E06DA4"/>
    <w:rsid w:val="00E07985"/>
    <w:rsid w:val="00E10EE7"/>
    <w:rsid w:val="00E10F29"/>
    <w:rsid w:val="00E12AEA"/>
    <w:rsid w:val="00E138FC"/>
    <w:rsid w:val="00E141D1"/>
    <w:rsid w:val="00E147BF"/>
    <w:rsid w:val="00E14A6C"/>
    <w:rsid w:val="00E14B4A"/>
    <w:rsid w:val="00E1578D"/>
    <w:rsid w:val="00E16F69"/>
    <w:rsid w:val="00E22B4A"/>
    <w:rsid w:val="00E24B53"/>
    <w:rsid w:val="00E2613E"/>
    <w:rsid w:val="00E26B5A"/>
    <w:rsid w:val="00E30FFD"/>
    <w:rsid w:val="00E32A82"/>
    <w:rsid w:val="00E33286"/>
    <w:rsid w:val="00E33A24"/>
    <w:rsid w:val="00E35717"/>
    <w:rsid w:val="00E36C8A"/>
    <w:rsid w:val="00E42131"/>
    <w:rsid w:val="00E46B5F"/>
    <w:rsid w:val="00E606C8"/>
    <w:rsid w:val="00E60A49"/>
    <w:rsid w:val="00E61DAA"/>
    <w:rsid w:val="00E65690"/>
    <w:rsid w:val="00E65836"/>
    <w:rsid w:val="00E66966"/>
    <w:rsid w:val="00E7169B"/>
    <w:rsid w:val="00E725AA"/>
    <w:rsid w:val="00E739D5"/>
    <w:rsid w:val="00E76CDB"/>
    <w:rsid w:val="00E77B45"/>
    <w:rsid w:val="00E8072B"/>
    <w:rsid w:val="00E8110E"/>
    <w:rsid w:val="00E82E5A"/>
    <w:rsid w:val="00E83D4F"/>
    <w:rsid w:val="00E923D9"/>
    <w:rsid w:val="00E92E60"/>
    <w:rsid w:val="00E94725"/>
    <w:rsid w:val="00E94DC3"/>
    <w:rsid w:val="00E95304"/>
    <w:rsid w:val="00E9745D"/>
    <w:rsid w:val="00EA05E0"/>
    <w:rsid w:val="00EA1194"/>
    <w:rsid w:val="00EA295F"/>
    <w:rsid w:val="00EA43E0"/>
    <w:rsid w:val="00EA5EB7"/>
    <w:rsid w:val="00EA717E"/>
    <w:rsid w:val="00EB0349"/>
    <w:rsid w:val="00EB16BC"/>
    <w:rsid w:val="00EB433B"/>
    <w:rsid w:val="00EB6AD8"/>
    <w:rsid w:val="00EC2733"/>
    <w:rsid w:val="00ED0212"/>
    <w:rsid w:val="00ED2863"/>
    <w:rsid w:val="00ED5901"/>
    <w:rsid w:val="00ED590D"/>
    <w:rsid w:val="00ED5F4D"/>
    <w:rsid w:val="00ED6ECB"/>
    <w:rsid w:val="00EE16E8"/>
    <w:rsid w:val="00EE258A"/>
    <w:rsid w:val="00EE322E"/>
    <w:rsid w:val="00EE6E6C"/>
    <w:rsid w:val="00EE7026"/>
    <w:rsid w:val="00EF18FA"/>
    <w:rsid w:val="00EF2B3C"/>
    <w:rsid w:val="00F00274"/>
    <w:rsid w:val="00F02825"/>
    <w:rsid w:val="00F0383B"/>
    <w:rsid w:val="00F03FD4"/>
    <w:rsid w:val="00F05979"/>
    <w:rsid w:val="00F07856"/>
    <w:rsid w:val="00F1234D"/>
    <w:rsid w:val="00F126C5"/>
    <w:rsid w:val="00F12BA6"/>
    <w:rsid w:val="00F1395D"/>
    <w:rsid w:val="00F13F46"/>
    <w:rsid w:val="00F161A0"/>
    <w:rsid w:val="00F1694B"/>
    <w:rsid w:val="00F22A14"/>
    <w:rsid w:val="00F24B5E"/>
    <w:rsid w:val="00F25FF8"/>
    <w:rsid w:val="00F31BAA"/>
    <w:rsid w:val="00F3278E"/>
    <w:rsid w:val="00F33DC7"/>
    <w:rsid w:val="00F3536A"/>
    <w:rsid w:val="00F36404"/>
    <w:rsid w:val="00F36D0D"/>
    <w:rsid w:val="00F379B1"/>
    <w:rsid w:val="00F40C61"/>
    <w:rsid w:val="00F40FD6"/>
    <w:rsid w:val="00F42102"/>
    <w:rsid w:val="00F4379F"/>
    <w:rsid w:val="00F47B98"/>
    <w:rsid w:val="00F54047"/>
    <w:rsid w:val="00F54085"/>
    <w:rsid w:val="00F54474"/>
    <w:rsid w:val="00F560F9"/>
    <w:rsid w:val="00F5682B"/>
    <w:rsid w:val="00F5684F"/>
    <w:rsid w:val="00F569B0"/>
    <w:rsid w:val="00F60242"/>
    <w:rsid w:val="00F6069A"/>
    <w:rsid w:val="00F62D46"/>
    <w:rsid w:val="00F649E7"/>
    <w:rsid w:val="00F66148"/>
    <w:rsid w:val="00F71D0D"/>
    <w:rsid w:val="00F7554F"/>
    <w:rsid w:val="00F777EB"/>
    <w:rsid w:val="00F85000"/>
    <w:rsid w:val="00F8692E"/>
    <w:rsid w:val="00F8758D"/>
    <w:rsid w:val="00F87744"/>
    <w:rsid w:val="00F90C15"/>
    <w:rsid w:val="00F92762"/>
    <w:rsid w:val="00F967FE"/>
    <w:rsid w:val="00F96C74"/>
    <w:rsid w:val="00F97CEA"/>
    <w:rsid w:val="00FA480A"/>
    <w:rsid w:val="00FA7E6E"/>
    <w:rsid w:val="00FB25D5"/>
    <w:rsid w:val="00FB59D3"/>
    <w:rsid w:val="00FB5AA9"/>
    <w:rsid w:val="00FB5E9D"/>
    <w:rsid w:val="00FB718E"/>
    <w:rsid w:val="00FC0971"/>
    <w:rsid w:val="00FC1293"/>
    <w:rsid w:val="00FC2744"/>
    <w:rsid w:val="00FC2C41"/>
    <w:rsid w:val="00FC776B"/>
    <w:rsid w:val="00FC77DA"/>
    <w:rsid w:val="00FC7BD5"/>
    <w:rsid w:val="00FD0130"/>
    <w:rsid w:val="00FD494A"/>
    <w:rsid w:val="00FD5C99"/>
    <w:rsid w:val="00FE0446"/>
    <w:rsid w:val="00FE1374"/>
    <w:rsid w:val="00FE20A0"/>
    <w:rsid w:val="00FE20DE"/>
    <w:rsid w:val="00FE591B"/>
    <w:rsid w:val="00FE6562"/>
    <w:rsid w:val="00FF51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66A1D6"/>
  <w15:docId w15:val="{D5072ECD-F026-0842-B79B-5D04EFE99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0"/>
    <w:lsdException w:name="Plain Table 2" w:uiPriority="0"/>
    <w:lsdException w:name="Plain Table 3" w:uiPriority="0"/>
    <w:lsdException w:name="Plain Table 4" w:uiPriority="44"/>
    <w:lsdException w:name="Plain Table 5" w:uiPriority="0"/>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C006F"/>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BodyText"/>
    <w:link w:val="Heading2Char"/>
    <w:uiPriority w:val="9"/>
    <w:unhideWhenUsed/>
    <w:qFormat/>
    <w:rsid w:val="00BB142A"/>
    <w:pPr>
      <w:keepNext/>
      <w:keepLines/>
      <w:spacing w:before="200"/>
      <w:outlineLvl w:val="1"/>
    </w:pPr>
    <w:rPr>
      <w:rFonts w:asciiTheme="majorHAnsi" w:eastAsiaTheme="majorEastAsia" w:hAnsiTheme="majorHAnsi" w:cstheme="majorBidi"/>
      <w:b/>
      <w:bCs/>
      <w:color w:val="4472C4" w:themeColor="accent1"/>
      <w:sz w:val="28"/>
      <w:szCs w:val="28"/>
    </w:rPr>
  </w:style>
  <w:style w:type="paragraph" w:styleId="Heading3">
    <w:name w:val="heading 3"/>
    <w:basedOn w:val="Normal"/>
    <w:next w:val="BodyText"/>
    <w:link w:val="Heading3Char"/>
    <w:uiPriority w:val="9"/>
    <w:unhideWhenUsed/>
    <w:qFormat/>
    <w:rsid w:val="00BB142A"/>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uiPriority w:val="9"/>
    <w:unhideWhenUsed/>
    <w:qFormat/>
    <w:rsid w:val="00BB142A"/>
    <w:pPr>
      <w:keepNext/>
      <w:keepLines/>
      <w:spacing w:before="200"/>
      <w:outlineLvl w:val="3"/>
    </w:pPr>
    <w:rPr>
      <w:rFonts w:asciiTheme="majorHAnsi" w:eastAsiaTheme="majorEastAsia" w:hAnsiTheme="majorHAnsi" w:cstheme="majorBidi"/>
      <w:bCs/>
      <w:i/>
      <w:color w:val="4472C4" w:themeColor="accent1"/>
    </w:rPr>
  </w:style>
  <w:style w:type="paragraph" w:styleId="Heading5">
    <w:name w:val="heading 5"/>
    <w:basedOn w:val="Normal"/>
    <w:next w:val="BodyText"/>
    <w:link w:val="Heading5Char"/>
    <w:uiPriority w:val="9"/>
    <w:unhideWhenUsed/>
    <w:qFormat/>
    <w:rsid w:val="00BB142A"/>
    <w:pPr>
      <w:keepNext/>
      <w:keepLines/>
      <w:spacing w:before="200"/>
      <w:outlineLvl w:val="4"/>
    </w:pPr>
    <w:rPr>
      <w:rFonts w:asciiTheme="majorHAnsi" w:eastAsiaTheme="majorEastAsia" w:hAnsiTheme="majorHAnsi" w:cstheme="majorBidi"/>
      <w:iCs/>
      <w:color w:val="4472C4" w:themeColor="accent1"/>
    </w:rPr>
  </w:style>
  <w:style w:type="paragraph" w:styleId="Heading6">
    <w:name w:val="heading 6"/>
    <w:basedOn w:val="Normal"/>
    <w:next w:val="BodyText"/>
    <w:link w:val="Heading6Char"/>
    <w:uiPriority w:val="9"/>
    <w:unhideWhenUsed/>
    <w:qFormat/>
    <w:rsid w:val="00BB142A"/>
    <w:pPr>
      <w:keepNext/>
      <w:keepLines/>
      <w:spacing w:before="200"/>
      <w:outlineLvl w:val="5"/>
    </w:pPr>
    <w:rPr>
      <w:rFonts w:asciiTheme="majorHAnsi" w:eastAsiaTheme="majorEastAsia" w:hAnsiTheme="majorHAnsi" w:cstheme="majorBidi"/>
      <w:color w:val="4472C4" w:themeColor="accent1"/>
    </w:rPr>
  </w:style>
  <w:style w:type="paragraph" w:styleId="Heading7">
    <w:name w:val="heading 7"/>
    <w:basedOn w:val="Normal"/>
    <w:next w:val="BodyText"/>
    <w:link w:val="Heading7Char"/>
    <w:uiPriority w:val="9"/>
    <w:unhideWhenUsed/>
    <w:qFormat/>
    <w:rsid w:val="00BB142A"/>
    <w:pPr>
      <w:keepNext/>
      <w:keepLines/>
      <w:spacing w:before="200"/>
      <w:outlineLvl w:val="6"/>
    </w:pPr>
    <w:rPr>
      <w:rFonts w:asciiTheme="majorHAnsi" w:eastAsiaTheme="majorEastAsia" w:hAnsiTheme="majorHAnsi" w:cstheme="majorBidi"/>
      <w:color w:val="4472C4" w:themeColor="accent1"/>
    </w:rPr>
  </w:style>
  <w:style w:type="paragraph" w:styleId="Heading8">
    <w:name w:val="heading 8"/>
    <w:basedOn w:val="Normal"/>
    <w:next w:val="BodyText"/>
    <w:link w:val="Heading8Char"/>
    <w:uiPriority w:val="9"/>
    <w:unhideWhenUsed/>
    <w:qFormat/>
    <w:rsid w:val="00BB142A"/>
    <w:pPr>
      <w:keepNext/>
      <w:keepLines/>
      <w:spacing w:before="200"/>
      <w:outlineLvl w:val="7"/>
    </w:pPr>
    <w:rPr>
      <w:rFonts w:asciiTheme="majorHAnsi" w:eastAsiaTheme="majorEastAsia" w:hAnsiTheme="majorHAnsi" w:cstheme="majorBidi"/>
      <w:color w:val="4472C4" w:themeColor="accent1"/>
    </w:rPr>
  </w:style>
  <w:style w:type="paragraph" w:styleId="Heading9">
    <w:name w:val="heading 9"/>
    <w:basedOn w:val="Normal"/>
    <w:next w:val="BodyText"/>
    <w:link w:val="Heading9Char"/>
    <w:uiPriority w:val="9"/>
    <w:unhideWhenUsed/>
    <w:qFormat/>
    <w:rsid w:val="00BB142A"/>
    <w:pPr>
      <w:keepNext/>
      <w:keepLines/>
      <w:spacing w:before="20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5373C0"/>
    <w:rPr>
      <w:color w:val="808080"/>
    </w:rPr>
  </w:style>
  <w:style w:type="paragraph" w:styleId="Header">
    <w:name w:val="header"/>
    <w:basedOn w:val="Normal"/>
    <w:link w:val="HeaderChar"/>
    <w:unhideWhenUsed/>
    <w:rsid w:val="009414ED"/>
    <w:pPr>
      <w:tabs>
        <w:tab w:val="center" w:pos="4680"/>
        <w:tab w:val="right" w:pos="9360"/>
      </w:tabs>
    </w:pPr>
  </w:style>
  <w:style w:type="character" w:customStyle="1" w:styleId="HeaderChar">
    <w:name w:val="Header Char"/>
    <w:basedOn w:val="DefaultParagraphFont"/>
    <w:link w:val="Header"/>
    <w:rsid w:val="009414ED"/>
  </w:style>
  <w:style w:type="paragraph" w:styleId="Footer">
    <w:name w:val="footer"/>
    <w:basedOn w:val="Normal"/>
    <w:link w:val="FooterChar"/>
    <w:unhideWhenUsed/>
    <w:rsid w:val="009414ED"/>
    <w:pPr>
      <w:tabs>
        <w:tab w:val="center" w:pos="4680"/>
        <w:tab w:val="right" w:pos="9360"/>
      </w:tabs>
    </w:pPr>
  </w:style>
  <w:style w:type="character" w:customStyle="1" w:styleId="FooterChar">
    <w:name w:val="Footer Char"/>
    <w:basedOn w:val="DefaultParagraphFont"/>
    <w:link w:val="Footer"/>
    <w:rsid w:val="009414ED"/>
  </w:style>
  <w:style w:type="character" w:styleId="PageNumber">
    <w:name w:val="page number"/>
    <w:basedOn w:val="DefaultParagraphFont"/>
    <w:semiHidden/>
    <w:unhideWhenUsed/>
    <w:rsid w:val="009414ED"/>
  </w:style>
  <w:style w:type="character" w:styleId="LineNumber">
    <w:name w:val="line number"/>
    <w:basedOn w:val="DefaultParagraphFont"/>
    <w:semiHidden/>
    <w:unhideWhenUsed/>
    <w:rsid w:val="009414ED"/>
  </w:style>
  <w:style w:type="paragraph" w:styleId="BodyText">
    <w:name w:val="Body Text"/>
    <w:basedOn w:val="Normal"/>
    <w:link w:val="BodyTextChar"/>
    <w:qFormat/>
    <w:rsid w:val="00255B89"/>
    <w:pPr>
      <w:spacing w:before="180" w:after="180"/>
    </w:pPr>
  </w:style>
  <w:style w:type="character" w:customStyle="1" w:styleId="BodyTextChar">
    <w:name w:val="Body Text Char"/>
    <w:basedOn w:val="DefaultParagraphFont"/>
    <w:link w:val="BodyText"/>
    <w:rsid w:val="00255B89"/>
  </w:style>
  <w:style w:type="paragraph" w:styleId="ListParagraph">
    <w:name w:val="List Paragraph"/>
    <w:basedOn w:val="Normal"/>
    <w:uiPriority w:val="34"/>
    <w:qFormat/>
    <w:rsid w:val="00177631"/>
    <w:pPr>
      <w:ind w:left="720"/>
      <w:contextualSpacing/>
    </w:pPr>
  </w:style>
  <w:style w:type="paragraph" w:styleId="NormalWeb">
    <w:name w:val="Normal (Web)"/>
    <w:basedOn w:val="Normal"/>
    <w:uiPriority w:val="99"/>
    <w:unhideWhenUsed/>
    <w:rsid w:val="0032704B"/>
    <w:pPr>
      <w:spacing w:before="100" w:beforeAutospacing="1" w:after="100" w:afterAutospacing="1"/>
    </w:pPr>
    <w:rPr>
      <w:rFonts w:ascii="Times New Roman" w:eastAsia="Times New Roman" w:hAnsi="Times New Roman" w:cs="Times New Roman"/>
    </w:rPr>
  </w:style>
  <w:style w:type="table" w:styleId="TableGrid">
    <w:name w:val="Table Grid"/>
    <w:basedOn w:val="TableNormal"/>
    <w:rsid w:val="00AA70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C006F"/>
    <w:rPr>
      <w:rFonts w:ascii="Times New Roman" w:eastAsia="Times New Roman" w:hAnsi="Times New Roman" w:cs="Times New Roman"/>
      <w:b/>
      <w:bCs/>
      <w:kern w:val="36"/>
      <w:sz w:val="48"/>
      <w:szCs w:val="48"/>
    </w:rPr>
  </w:style>
  <w:style w:type="character" w:styleId="Hyperlink">
    <w:name w:val="Hyperlink"/>
    <w:basedOn w:val="DefaultParagraphFont"/>
    <w:unhideWhenUsed/>
    <w:rsid w:val="00DD641A"/>
    <w:rPr>
      <w:color w:val="0563C1" w:themeColor="hyperlink"/>
      <w:u w:val="single"/>
    </w:rPr>
  </w:style>
  <w:style w:type="character" w:styleId="UnresolvedMention">
    <w:name w:val="Unresolved Mention"/>
    <w:basedOn w:val="DefaultParagraphFont"/>
    <w:uiPriority w:val="99"/>
    <w:rsid w:val="00DD641A"/>
    <w:rPr>
      <w:color w:val="605E5C"/>
      <w:shd w:val="clear" w:color="auto" w:fill="E1DFDD"/>
    </w:rPr>
  </w:style>
  <w:style w:type="character" w:styleId="FollowedHyperlink">
    <w:name w:val="FollowedHyperlink"/>
    <w:basedOn w:val="DefaultParagraphFont"/>
    <w:semiHidden/>
    <w:unhideWhenUsed/>
    <w:rsid w:val="00DD641A"/>
    <w:rPr>
      <w:color w:val="954F72" w:themeColor="followedHyperlink"/>
      <w:u w:val="single"/>
    </w:rPr>
  </w:style>
  <w:style w:type="character" w:styleId="CommentReference">
    <w:name w:val="annotation reference"/>
    <w:basedOn w:val="DefaultParagraphFont"/>
    <w:semiHidden/>
    <w:unhideWhenUsed/>
    <w:rsid w:val="00730785"/>
    <w:rPr>
      <w:sz w:val="16"/>
      <w:szCs w:val="16"/>
    </w:rPr>
  </w:style>
  <w:style w:type="paragraph" w:styleId="CommentText">
    <w:name w:val="annotation text"/>
    <w:basedOn w:val="Normal"/>
    <w:link w:val="CommentTextChar"/>
    <w:semiHidden/>
    <w:unhideWhenUsed/>
    <w:rsid w:val="00730785"/>
    <w:rPr>
      <w:sz w:val="20"/>
      <w:szCs w:val="20"/>
    </w:rPr>
  </w:style>
  <w:style w:type="character" w:customStyle="1" w:styleId="CommentTextChar">
    <w:name w:val="Comment Text Char"/>
    <w:basedOn w:val="DefaultParagraphFont"/>
    <w:link w:val="CommentText"/>
    <w:semiHidden/>
    <w:rsid w:val="00730785"/>
    <w:rPr>
      <w:sz w:val="20"/>
      <w:szCs w:val="20"/>
    </w:rPr>
  </w:style>
  <w:style w:type="paragraph" w:styleId="CommentSubject">
    <w:name w:val="annotation subject"/>
    <w:basedOn w:val="CommentText"/>
    <w:next w:val="CommentText"/>
    <w:link w:val="CommentSubjectChar"/>
    <w:semiHidden/>
    <w:unhideWhenUsed/>
    <w:rsid w:val="00730785"/>
    <w:rPr>
      <w:b/>
      <w:bCs/>
    </w:rPr>
  </w:style>
  <w:style w:type="character" w:customStyle="1" w:styleId="CommentSubjectChar">
    <w:name w:val="Comment Subject Char"/>
    <w:basedOn w:val="CommentTextChar"/>
    <w:link w:val="CommentSubject"/>
    <w:semiHidden/>
    <w:rsid w:val="00730785"/>
    <w:rPr>
      <w:b/>
      <w:bCs/>
      <w:sz w:val="20"/>
      <w:szCs w:val="20"/>
    </w:rPr>
  </w:style>
  <w:style w:type="character" w:customStyle="1" w:styleId="Heading2Char">
    <w:name w:val="Heading 2 Char"/>
    <w:basedOn w:val="DefaultParagraphFont"/>
    <w:link w:val="Heading2"/>
    <w:uiPriority w:val="9"/>
    <w:rsid w:val="00BB142A"/>
    <w:rPr>
      <w:rFonts w:asciiTheme="majorHAnsi" w:eastAsiaTheme="majorEastAsia" w:hAnsiTheme="majorHAnsi" w:cstheme="majorBidi"/>
      <w:b/>
      <w:bCs/>
      <w:color w:val="4472C4" w:themeColor="accent1"/>
      <w:sz w:val="28"/>
      <w:szCs w:val="28"/>
    </w:rPr>
  </w:style>
  <w:style w:type="character" w:customStyle="1" w:styleId="Heading3Char">
    <w:name w:val="Heading 3 Char"/>
    <w:basedOn w:val="DefaultParagraphFont"/>
    <w:link w:val="Heading3"/>
    <w:uiPriority w:val="9"/>
    <w:rsid w:val="00BB142A"/>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BB142A"/>
    <w:rPr>
      <w:rFonts w:asciiTheme="majorHAnsi" w:eastAsiaTheme="majorEastAsia" w:hAnsiTheme="majorHAnsi" w:cstheme="majorBidi"/>
      <w:bCs/>
      <w:i/>
      <w:color w:val="4472C4" w:themeColor="accent1"/>
    </w:rPr>
  </w:style>
  <w:style w:type="character" w:customStyle="1" w:styleId="Heading5Char">
    <w:name w:val="Heading 5 Char"/>
    <w:basedOn w:val="DefaultParagraphFont"/>
    <w:link w:val="Heading5"/>
    <w:uiPriority w:val="9"/>
    <w:rsid w:val="00BB142A"/>
    <w:rPr>
      <w:rFonts w:asciiTheme="majorHAnsi" w:eastAsiaTheme="majorEastAsia" w:hAnsiTheme="majorHAnsi" w:cstheme="majorBidi"/>
      <w:iCs/>
      <w:color w:val="4472C4" w:themeColor="accent1"/>
    </w:rPr>
  </w:style>
  <w:style w:type="character" w:customStyle="1" w:styleId="Heading6Char">
    <w:name w:val="Heading 6 Char"/>
    <w:basedOn w:val="DefaultParagraphFont"/>
    <w:link w:val="Heading6"/>
    <w:uiPriority w:val="9"/>
    <w:rsid w:val="00BB142A"/>
    <w:rPr>
      <w:rFonts w:asciiTheme="majorHAnsi" w:eastAsiaTheme="majorEastAsia" w:hAnsiTheme="majorHAnsi" w:cstheme="majorBidi"/>
      <w:color w:val="4472C4" w:themeColor="accent1"/>
    </w:rPr>
  </w:style>
  <w:style w:type="character" w:customStyle="1" w:styleId="Heading7Char">
    <w:name w:val="Heading 7 Char"/>
    <w:basedOn w:val="DefaultParagraphFont"/>
    <w:link w:val="Heading7"/>
    <w:uiPriority w:val="9"/>
    <w:rsid w:val="00BB142A"/>
    <w:rPr>
      <w:rFonts w:asciiTheme="majorHAnsi" w:eastAsiaTheme="majorEastAsia" w:hAnsiTheme="majorHAnsi" w:cstheme="majorBidi"/>
      <w:color w:val="4472C4" w:themeColor="accent1"/>
    </w:rPr>
  </w:style>
  <w:style w:type="character" w:customStyle="1" w:styleId="Heading8Char">
    <w:name w:val="Heading 8 Char"/>
    <w:basedOn w:val="DefaultParagraphFont"/>
    <w:link w:val="Heading8"/>
    <w:uiPriority w:val="9"/>
    <w:rsid w:val="00BB142A"/>
    <w:rPr>
      <w:rFonts w:asciiTheme="majorHAnsi" w:eastAsiaTheme="majorEastAsia" w:hAnsiTheme="majorHAnsi" w:cstheme="majorBidi"/>
      <w:color w:val="4472C4" w:themeColor="accent1"/>
    </w:rPr>
  </w:style>
  <w:style w:type="character" w:customStyle="1" w:styleId="Heading9Char">
    <w:name w:val="Heading 9 Char"/>
    <w:basedOn w:val="DefaultParagraphFont"/>
    <w:link w:val="Heading9"/>
    <w:uiPriority w:val="9"/>
    <w:rsid w:val="00BB142A"/>
    <w:rPr>
      <w:rFonts w:asciiTheme="majorHAnsi" w:eastAsiaTheme="majorEastAsia" w:hAnsiTheme="majorHAnsi" w:cstheme="majorBidi"/>
      <w:color w:val="4472C4" w:themeColor="accent1"/>
    </w:rPr>
  </w:style>
  <w:style w:type="paragraph" w:customStyle="1" w:styleId="FirstParagraph">
    <w:name w:val="First Paragraph"/>
    <w:basedOn w:val="BodyText"/>
    <w:next w:val="BodyText"/>
    <w:qFormat/>
    <w:rsid w:val="00BB142A"/>
  </w:style>
  <w:style w:type="paragraph" w:customStyle="1" w:styleId="Compact">
    <w:name w:val="Compact"/>
    <w:basedOn w:val="BodyText"/>
    <w:qFormat/>
    <w:rsid w:val="00BB142A"/>
    <w:pPr>
      <w:spacing w:before="36" w:after="36"/>
    </w:pPr>
  </w:style>
  <w:style w:type="paragraph" w:styleId="Title">
    <w:name w:val="Title"/>
    <w:basedOn w:val="Normal"/>
    <w:next w:val="BodyText"/>
    <w:link w:val="TitleChar"/>
    <w:qFormat/>
    <w:rsid w:val="00BB142A"/>
    <w:pPr>
      <w:keepNext/>
      <w:keepLines/>
      <w:spacing w:before="480" w:after="240"/>
      <w:jc w:val="center"/>
    </w:pPr>
    <w:rPr>
      <w:rFonts w:asciiTheme="majorHAnsi" w:eastAsiaTheme="majorEastAsia" w:hAnsiTheme="majorHAnsi" w:cstheme="majorBidi"/>
      <w:b/>
      <w:bCs/>
      <w:color w:val="2D4F8E" w:themeColor="accent1" w:themeShade="B5"/>
      <w:sz w:val="36"/>
      <w:szCs w:val="36"/>
    </w:rPr>
  </w:style>
  <w:style w:type="character" w:customStyle="1" w:styleId="TitleChar">
    <w:name w:val="Title Char"/>
    <w:basedOn w:val="DefaultParagraphFont"/>
    <w:link w:val="Title"/>
    <w:rsid w:val="00BB142A"/>
    <w:rPr>
      <w:rFonts w:asciiTheme="majorHAnsi" w:eastAsiaTheme="majorEastAsia" w:hAnsiTheme="majorHAnsi" w:cstheme="majorBidi"/>
      <w:b/>
      <w:bCs/>
      <w:color w:val="2D4F8E" w:themeColor="accent1" w:themeShade="B5"/>
      <w:sz w:val="36"/>
      <w:szCs w:val="36"/>
    </w:rPr>
  </w:style>
  <w:style w:type="paragraph" w:styleId="Subtitle">
    <w:name w:val="Subtitle"/>
    <w:basedOn w:val="Title"/>
    <w:next w:val="BodyText"/>
    <w:link w:val="SubtitleChar"/>
    <w:qFormat/>
    <w:rsid w:val="00BB142A"/>
    <w:pPr>
      <w:spacing w:before="240"/>
    </w:pPr>
    <w:rPr>
      <w:sz w:val="30"/>
      <w:szCs w:val="30"/>
    </w:rPr>
  </w:style>
  <w:style w:type="character" w:customStyle="1" w:styleId="SubtitleChar">
    <w:name w:val="Subtitle Char"/>
    <w:basedOn w:val="DefaultParagraphFont"/>
    <w:link w:val="Subtitle"/>
    <w:rsid w:val="00BB142A"/>
    <w:rPr>
      <w:rFonts w:asciiTheme="majorHAnsi" w:eastAsiaTheme="majorEastAsia" w:hAnsiTheme="majorHAnsi" w:cstheme="majorBidi"/>
      <w:b/>
      <w:bCs/>
      <w:color w:val="2D4F8E" w:themeColor="accent1" w:themeShade="B5"/>
      <w:sz w:val="30"/>
      <w:szCs w:val="30"/>
    </w:rPr>
  </w:style>
  <w:style w:type="paragraph" w:customStyle="1" w:styleId="Author">
    <w:name w:val="Author"/>
    <w:next w:val="BodyText"/>
    <w:qFormat/>
    <w:rsid w:val="00BB142A"/>
    <w:pPr>
      <w:keepNext/>
      <w:keepLines/>
      <w:spacing w:after="200"/>
      <w:jc w:val="center"/>
    </w:pPr>
  </w:style>
  <w:style w:type="paragraph" w:styleId="Date">
    <w:name w:val="Date"/>
    <w:next w:val="BodyText"/>
    <w:link w:val="DateChar"/>
    <w:qFormat/>
    <w:rsid w:val="00BB142A"/>
    <w:pPr>
      <w:keepNext/>
      <w:keepLines/>
      <w:spacing w:after="200"/>
      <w:jc w:val="center"/>
    </w:pPr>
  </w:style>
  <w:style w:type="character" w:customStyle="1" w:styleId="DateChar">
    <w:name w:val="Date Char"/>
    <w:basedOn w:val="DefaultParagraphFont"/>
    <w:link w:val="Date"/>
    <w:rsid w:val="00BB142A"/>
  </w:style>
  <w:style w:type="paragraph" w:customStyle="1" w:styleId="Abstract">
    <w:name w:val="Abstract"/>
    <w:basedOn w:val="Normal"/>
    <w:next w:val="BodyText"/>
    <w:qFormat/>
    <w:rsid w:val="00BB142A"/>
    <w:pPr>
      <w:keepNext/>
      <w:keepLines/>
      <w:spacing w:before="300" w:after="300"/>
    </w:pPr>
    <w:rPr>
      <w:sz w:val="20"/>
      <w:szCs w:val="20"/>
    </w:rPr>
  </w:style>
  <w:style w:type="paragraph" w:styleId="Bibliography">
    <w:name w:val="Bibliography"/>
    <w:basedOn w:val="Normal"/>
    <w:qFormat/>
    <w:rsid w:val="00BB142A"/>
  </w:style>
  <w:style w:type="paragraph" w:styleId="BlockText">
    <w:name w:val="Block Text"/>
    <w:basedOn w:val="BodyText"/>
    <w:next w:val="BodyText"/>
    <w:uiPriority w:val="9"/>
    <w:unhideWhenUsed/>
    <w:qFormat/>
    <w:rsid w:val="00BB142A"/>
    <w:pPr>
      <w:spacing w:before="100" w:after="100"/>
      <w:ind w:left="480" w:right="480"/>
    </w:pPr>
  </w:style>
  <w:style w:type="paragraph" w:styleId="FootnoteText">
    <w:name w:val="footnote text"/>
    <w:basedOn w:val="Normal"/>
    <w:link w:val="FootnoteTextChar"/>
    <w:uiPriority w:val="9"/>
    <w:unhideWhenUsed/>
    <w:qFormat/>
    <w:rsid w:val="00BB142A"/>
  </w:style>
  <w:style w:type="character" w:customStyle="1" w:styleId="FootnoteTextChar">
    <w:name w:val="Footnote Text Char"/>
    <w:basedOn w:val="DefaultParagraphFont"/>
    <w:link w:val="FootnoteText"/>
    <w:uiPriority w:val="9"/>
    <w:rsid w:val="00BB142A"/>
  </w:style>
  <w:style w:type="table" w:customStyle="1" w:styleId="Table">
    <w:name w:val="Table"/>
    <w:semiHidden/>
    <w:unhideWhenUsed/>
    <w:qFormat/>
    <w:rsid w:val="00BB142A"/>
    <w:pPr>
      <w:spacing w:after="200"/>
    </w:p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BB142A"/>
    <w:pPr>
      <w:keepNext/>
      <w:keepLines/>
    </w:pPr>
    <w:rPr>
      <w:b/>
    </w:rPr>
  </w:style>
  <w:style w:type="paragraph" w:customStyle="1" w:styleId="Definition">
    <w:name w:val="Definition"/>
    <w:basedOn w:val="Normal"/>
    <w:rsid w:val="00BB142A"/>
  </w:style>
  <w:style w:type="paragraph" w:styleId="Caption">
    <w:name w:val="caption"/>
    <w:basedOn w:val="Normal"/>
    <w:link w:val="CaptionChar"/>
    <w:rsid w:val="00BB142A"/>
    <w:pPr>
      <w:spacing w:after="120"/>
    </w:pPr>
    <w:rPr>
      <w:i/>
    </w:rPr>
  </w:style>
  <w:style w:type="paragraph" w:customStyle="1" w:styleId="TableCaption">
    <w:name w:val="Table Caption"/>
    <w:basedOn w:val="Caption"/>
    <w:rsid w:val="00BB142A"/>
    <w:pPr>
      <w:keepNext/>
    </w:pPr>
  </w:style>
  <w:style w:type="paragraph" w:customStyle="1" w:styleId="ImageCaption">
    <w:name w:val="Image Caption"/>
    <w:basedOn w:val="Caption"/>
    <w:rsid w:val="00BB142A"/>
  </w:style>
  <w:style w:type="paragraph" w:customStyle="1" w:styleId="Figure">
    <w:name w:val="Figure"/>
    <w:basedOn w:val="Normal"/>
    <w:rsid w:val="00BB142A"/>
  </w:style>
  <w:style w:type="paragraph" w:customStyle="1" w:styleId="CaptionedFigure">
    <w:name w:val="Captioned Figure"/>
    <w:basedOn w:val="Figure"/>
    <w:rsid w:val="00BB142A"/>
    <w:pPr>
      <w:keepNext/>
    </w:pPr>
  </w:style>
  <w:style w:type="character" w:customStyle="1" w:styleId="CaptionChar">
    <w:name w:val="Caption Char"/>
    <w:basedOn w:val="DefaultParagraphFont"/>
    <w:link w:val="Caption"/>
    <w:rsid w:val="00BB142A"/>
    <w:rPr>
      <w:i/>
    </w:rPr>
  </w:style>
  <w:style w:type="character" w:customStyle="1" w:styleId="VerbatimChar">
    <w:name w:val="Verbatim Char"/>
    <w:basedOn w:val="CaptionChar"/>
    <w:link w:val="SourceCode"/>
    <w:rsid w:val="00BB142A"/>
    <w:rPr>
      <w:rFonts w:ascii="Consolas" w:hAnsi="Consolas"/>
      <w:i/>
      <w:sz w:val="22"/>
    </w:rPr>
  </w:style>
  <w:style w:type="character" w:customStyle="1" w:styleId="SectionNumber">
    <w:name w:val="Section Number"/>
    <w:basedOn w:val="CaptionChar"/>
    <w:rsid w:val="00BB142A"/>
    <w:rPr>
      <w:i/>
    </w:rPr>
  </w:style>
  <w:style w:type="character" w:styleId="FootnoteReference">
    <w:name w:val="footnote reference"/>
    <w:basedOn w:val="CaptionChar"/>
    <w:rsid w:val="00BB142A"/>
    <w:rPr>
      <w:i/>
      <w:vertAlign w:val="superscript"/>
    </w:rPr>
  </w:style>
  <w:style w:type="paragraph" w:styleId="TOCHeading">
    <w:name w:val="TOC Heading"/>
    <w:basedOn w:val="Heading1"/>
    <w:next w:val="BodyText"/>
    <w:uiPriority w:val="39"/>
    <w:unhideWhenUsed/>
    <w:qFormat/>
    <w:rsid w:val="00BB142A"/>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SourceCode">
    <w:name w:val="Source Code"/>
    <w:basedOn w:val="Normal"/>
    <w:link w:val="VerbatimChar"/>
    <w:rsid w:val="00BB142A"/>
    <w:pPr>
      <w:wordWrap w:val="0"/>
    </w:pPr>
    <w:rPr>
      <w:rFonts w:ascii="Consolas" w:hAnsi="Consolas"/>
      <w:i/>
      <w:sz w:val="22"/>
    </w:rPr>
  </w:style>
  <w:style w:type="character" w:customStyle="1" w:styleId="KeywordTok">
    <w:name w:val="KeywordTok"/>
    <w:basedOn w:val="VerbatimChar"/>
    <w:rsid w:val="00BB142A"/>
    <w:rPr>
      <w:rFonts w:ascii="Consolas" w:hAnsi="Consolas"/>
      <w:b/>
      <w:i/>
      <w:color w:val="007020"/>
      <w:sz w:val="22"/>
    </w:rPr>
  </w:style>
  <w:style w:type="character" w:customStyle="1" w:styleId="DataTypeTok">
    <w:name w:val="DataTypeTok"/>
    <w:basedOn w:val="VerbatimChar"/>
    <w:rsid w:val="00BB142A"/>
    <w:rPr>
      <w:rFonts w:ascii="Consolas" w:hAnsi="Consolas"/>
      <w:i/>
      <w:color w:val="902000"/>
      <w:sz w:val="22"/>
    </w:rPr>
  </w:style>
  <w:style w:type="character" w:customStyle="1" w:styleId="DecValTok">
    <w:name w:val="DecValTok"/>
    <w:basedOn w:val="VerbatimChar"/>
    <w:rsid w:val="00BB142A"/>
    <w:rPr>
      <w:rFonts w:ascii="Consolas" w:hAnsi="Consolas"/>
      <w:i/>
      <w:color w:val="40A070"/>
      <w:sz w:val="22"/>
    </w:rPr>
  </w:style>
  <w:style w:type="character" w:customStyle="1" w:styleId="BaseNTok">
    <w:name w:val="BaseNTok"/>
    <w:basedOn w:val="VerbatimChar"/>
    <w:rsid w:val="00BB142A"/>
    <w:rPr>
      <w:rFonts w:ascii="Consolas" w:hAnsi="Consolas"/>
      <w:i/>
      <w:color w:val="40A070"/>
      <w:sz w:val="22"/>
    </w:rPr>
  </w:style>
  <w:style w:type="character" w:customStyle="1" w:styleId="FloatTok">
    <w:name w:val="FloatTok"/>
    <w:basedOn w:val="VerbatimChar"/>
    <w:rsid w:val="00BB142A"/>
    <w:rPr>
      <w:rFonts w:ascii="Consolas" w:hAnsi="Consolas"/>
      <w:i/>
      <w:color w:val="40A070"/>
      <w:sz w:val="22"/>
    </w:rPr>
  </w:style>
  <w:style w:type="character" w:customStyle="1" w:styleId="ConstantTok">
    <w:name w:val="ConstantTok"/>
    <w:basedOn w:val="VerbatimChar"/>
    <w:rsid w:val="00BB142A"/>
    <w:rPr>
      <w:rFonts w:ascii="Consolas" w:hAnsi="Consolas"/>
      <w:i/>
      <w:color w:val="880000"/>
      <w:sz w:val="22"/>
    </w:rPr>
  </w:style>
  <w:style w:type="character" w:customStyle="1" w:styleId="CharTok">
    <w:name w:val="CharTok"/>
    <w:basedOn w:val="VerbatimChar"/>
    <w:rsid w:val="00BB142A"/>
    <w:rPr>
      <w:rFonts w:ascii="Consolas" w:hAnsi="Consolas"/>
      <w:i/>
      <w:color w:val="4070A0"/>
      <w:sz w:val="22"/>
    </w:rPr>
  </w:style>
  <w:style w:type="character" w:customStyle="1" w:styleId="SpecialCharTok">
    <w:name w:val="SpecialCharTok"/>
    <w:basedOn w:val="VerbatimChar"/>
    <w:rsid w:val="00BB142A"/>
    <w:rPr>
      <w:rFonts w:ascii="Consolas" w:hAnsi="Consolas"/>
      <w:i/>
      <w:color w:val="4070A0"/>
      <w:sz w:val="22"/>
    </w:rPr>
  </w:style>
  <w:style w:type="character" w:customStyle="1" w:styleId="StringTok">
    <w:name w:val="StringTok"/>
    <w:basedOn w:val="VerbatimChar"/>
    <w:rsid w:val="00BB142A"/>
    <w:rPr>
      <w:rFonts w:ascii="Consolas" w:hAnsi="Consolas"/>
      <w:i/>
      <w:color w:val="4070A0"/>
      <w:sz w:val="22"/>
    </w:rPr>
  </w:style>
  <w:style w:type="character" w:customStyle="1" w:styleId="VerbatimStringTok">
    <w:name w:val="VerbatimStringTok"/>
    <w:basedOn w:val="VerbatimChar"/>
    <w:rsid w:val="00BB142A"/>
    <w:rPr>
      <w:rFonts w:ascii="Consolas" w:hAnsi="Consolas"/>
      <w:i/>
      <w:color w:val="4070A0"/>
      <w:sz w:val="22"/>
    </w:rPr>
  </w:style>
  <w:style w:type="character" w:customStyle="1" w:styleId="SpecialStringTok">
    <w:name w:val="SpecialStringTok"/>
    <w:basedOn w:val="VerbatimChar"/>
    <w:rsid w:val="00BB142A"/>
    <w:rPr>
      <w:rFonts w:ascii="Consolas" w:hAnsi="Consolas"/>
      <w:i/>
      <w:color w:val="BB6688"/>
      <w:sz w:val="22"/>
    </w:rPr>
  </w:style>
  <w:style w:type="character" w:customStyle="1" w:styleId="ImportTok">
    <w:name w:val="ImportTok"/>
    <w:basedOn w:val="VerbatimChar"/>
    <w:rsid w:val="00BB142A"/>
    <w:rPr>
      <w:rFonts w:ascii="Consolas" w:hAnsi="Consolas"/>
      <w:i/>
      <w:sz w:val="22"/>
    </w:rPr>
  </w:style>
  <w:style w:type="character" w:customStyle="1" w:styleId="CommentTok">
    <w:name w:val="CommentTok"/>
    <w:basedOn w:val="VerbatimChar"/>
    <w:rsid w:val="00BB142A"/>
    <w:rPr>
      <w:rFonts w:ascii="Consolas" w:hAnsi="Consolas"/>
      <w:i w:val="0"/>
      <w:color w:val="60A0B0"/>
      <w:sz w:val="22"/>
    </w:rPr>
  </w:style>
  <w:style w:type="character" w:customStyle="1" w:styleId="DocumentationTok">
    <w:name w:val="DocumentationTok"/>
    <w:basedOn w:val="VerbatimChar"/>
    <w:rsid w:val="00BB142A"/>
    <w:rPr>
      <w:rFonts w:ascii="Consolas" w:hAnsi="Consolas"/>
      <w:i w:val="0"/>
      <w:color w:val="BA2121"/>
      <w:sz w:val="22"/>
    </w:rPr>
  </w:style>
  <w:style w:type="character" w:customStyle="1" w:styleId="AnnotationTok">
    <w:name w:val="AnnotationTok"/>
    <w:basedOn w:val="VerbatimChar"/>
    <w:rsid w:val="00BB142A"/>
    <w:rPr>
      <w:rFonts w:ascii="Consolas" w:hAnsi="Consolas"/>
      <w:b/>
      <w:i w:val="0"/>
      <w:color w:val="60A0B0"/>
      <w:sz w:val="22"/>
    </w:rPr>
  </w:style>
  <w:style w:type="character" w:customStyle="1" w:styleId="CommentVarTok">
    <w:name w:val="CommentVarTok"/>
    <w:basedOn w:val="VerbatimChar"/>
    <w:rsid w:val="00BB142A"/>
    <w:rPr>
      <w:rFonts w:ascii="Consolas" w:hAnsi="Consolas"/>
      <w:b/>
      <w:i w:val="0"/>
      <w:color w:val="60A0B0"/>
      <w:sz w:val="22"/>
    </w:rPr>
  </w:style>
  <w:style w:type="character" w:customStyle="1" w:styleId="OtherTok">
    <w:name w:val="OtherTok"/>
    <w:basedOn w:val="VerbatimChar"/>
    <w:rsid w:val="00BB142A"/>
    <w:rPr>
      <w:rFonts w:ascii="Consolas" w:hAnsi="Consolas"/>
      <w:i/>
      <w:color w:val="007020"/>
      <w:sz w:val="22"/>
    </w:rPr>
  </w:style>
  <w:style w:type="character" w:customStyle="1" w:styleId="FunctionTok">
    <w:name w:val="FunctionTok"/>
    <w:basedOn w:val="VerbatimChar"/>
    <w:rsid w:val="00BB142A"/>
    <w:rPr>
      <w:rFonts w:ascii="Consolas" w:hAnsi="Consolas"/>
      <w:i/>
      <w:color w:val="06287E"/>
      <w:sz w:val="22"/>
    </w:rPr>
  </w:style>
  <w:style w:type="character" w:customStyle="1" w:styleId="VariableTok">
    <w:name w:val="VariableTok"/>
    <w:basedOn w:val="VerbatimChar"/>
    <w:rsid w:val="00BB142A"/>
    <w:rPr>
      <w:rFonts w:ascii="Consolas" w:hAnsi="Consolas"/>
      <w:i/>
      <w:color w:val="19177C"/>
      <w:sz w:val="22"/>
    </w:rPr>
  </w:style>
  <w:style w:type="character" w:customStyle="1" w:styleId="ControlFlowTok">
    <w:name w:val="ControlFlowTok"/>
    <w:basedOn w:val="VerbatimChar"/>
    <w:rsid w:val="00BB142A"/>
    <w:rPr>
      <w:rFonts w:ascii="Consolas" w:hAnsi="Consolas"/>
      <w:b/>
      <w:i/>
      <w:color w:val="007020"/>
      <w:sz w:val="22"/>
    </w:rPr>
  </w:style>
  <w:style w:type="character" w:customStyle="1" w:styleId="OperatorTok">
    <w:name w:val="OperatorTok"/>
    <w:basedOn w:val="VerbatimChar"/>
    <w:rsid w:val="00BB142A"/>
    <w:rPr>
      <w:rFonts w:ascii="Consolas" w:hAnsi="Consolas"/>
      <w:i/>
      <w:color w:val="666666"/>
      <w:sz w:val="22"/>
    </w:rPr>
  </w:style>
  <w:style w:type="character" w:customStyle="1" w:styleId="BuiltInTok">
    <w:name w:val="BuiltInTok"/>
    <w:basedOn w:val="VerbatimChar"/>
    <w:rsid w:val="00BB142A"/>
    <w:rPr>
      <w:rFonts w:ascii="Consolas" w:hAnsi="Consolas"/>
      <w:i/>
      <w:sz w:val="22"/>
    </w:rPr>
  </w:style>
  <w:style w:type="character" w:customStyle="1" w:styleId="ExtensionTok">
    <w:name w:val="ExtensionTok"/>
    <w:basedOn w:val="VerbatimChar"/>
    <w:rsid w:val="00BB142A"/>
    <w:rPr>
      <w:rFonts w:ascii="Consolas" w:hAnsi="Consolas"/>
      <w:i/>
      <w:sz w:val="22"/>
    </w:rPr>
  </w:style>
  <w:style w:type="character" w:customStyle="1" w:styleId="PreprocessorTok">
    <w:name w:val="PreprocessorTok"/>
    <w:basedOn w:val="VerbatimChar"/>
    <w:rsid w:val="00BB142A"/>
    <w:rPr>
      <w:rFonts w:ascii="Consolas" w:hAnsi="Consolas"/>
      <w:i/>
      <w:color w:val="BC7A00"/>
      <w:sz w:val="22"/>
    </w:rPr>
  </w:style>
  <w:style w:type="character" w:customStyle="1" w:styleId="AttributeTok">
    <w:name w:val="AttributeTok"/>
    <w:basedOn w:val="VerbatimChar"/>
    <w:rsid w:val="00BB142A"/>
    <w:rPr>
      <w:rFonts w:ascii="Consolas" w:hAnsi="Consolas"/>
      <w:i/>
      <w:color w:val="7D9029"/>
      <w:sz w:val="22"/>
    </w:rPr>
  </w:style>
  <w:style w:type="character" w:customStyle="1" w:styleId="RegionMarkerTok">
    <w:name w:val="RegionMarkerTok"/>
    <w:basedOn w:val="VerbatimChar"/>
    <w:rsid w:val="00BB142A"/>
    <w:rPr>
      <w:rFonts w:ascii="Consolas" w:hAnsi="Consolas"/>
      <w:i/>
      <w:sz w:val="22"/>
    </w:rPr>
  </w:style>
  <w:style w:type="character" w:customStyle="1" w:styleId="InformationTok">
    <w:name w:val="InformationTok"/>
    <w:basedOn w:val="VerbatimChar"/>
    <w:rsid w:val="00BB142A"/>
    <w:rPr>
      <w:rFonts w:ascii="Consolas" w:hAnsi="Consolas"/>
      <w:b/>
      <w:i w:val="0"/>
      <w:color w:val="60A0B0"/>
      <w:sz w:val="22"/>
    </w:rPr>
  </w:style>
  <w:style w:type="character" w:customStyle="1" w:styleId="WarningTok">
    <w:name w:val="WarningTok"/>
    <w:basedOn w:val="VerbatimChar"/>
    <w:rsid w:val="00BB142A"/>
    <w:rPr>
      <w:rFonts w:ascii="Consolas" w:hAnsi="Consolas"/>
      <w:b/>
      <w:i w:val="0"/>
      <w:color w:val="60A0B0"/>
      <w:sz w:val="22"/>
    </w:rPr>
  </w:style>
  <w:style w:type="character" w:customStyle="1" w:styleId="AlertTok">
    <w:name w:val="AlertTok"/>
    <w:basedOn w:val="VerbatimChar"/>
    <w:rsid w:val="00BB142A"/>
    <w:rPr>
      <w:rFonts w:ascii="Consolas" w:hAnsi="Consolas"/>
      <w:b/>
      <w:i/>
      <w:color w:val="FF0000"/>
      <w:sz w:val="22"/>
    </w:rPr>
  </w:style>
  <w:style w:type="character" w:customStyle="1" w:styleId="ErrorTok">
    <w:name w:val="ErrorTok"/>
    <w:basedOn w:val="VerbatimChar"/>
    <w:rsid w:val="00BB142A"/>
    <w:rPr>
      <w:rFonts w:ascii="Consolas" w:hAnsi="Consolas"/>
      <w:b/>
      <w:i/>
      <w:color w:val="FF0000"/>
      <w:sz w:val="22"/>
    </w:rPr>
  </w:style>
  <w:style w:type="character" w:customStyle="1" w:styleId="NormalTok">
    <w:name w:val="NormalTok"/>
    <w:basedOn w:val="VerbatimChar"/>
    <w:rsid w:val="00BB142A"/>
    <w:rPr>
      <w:rFonts w:ascii="Consolas" w:hAnsi="Consolas"/>
      <w:i/>
      <w:sz w:val="22"/>
    </w:rPr>
  </w:style>
  <w:style w:type="table" w:styleId="PlainTable2">
    <w:name w:val="Plain Table 2"/>
    <w:basedOn w:val="TableNormal"/>
    <w:rsid w:val="00BB142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Revision">
    <w:name w:val="Revision"/>
    <w:hidden/>
    <w:semiHidden/>
    <w:rsid w:val="00BB142A"/>
  </w:style>
  <w:style w:type="table" w:styleId="PlainTable5">
    <w:name w:val="Plain Table 5"/>
    <w:basedOn w:val="TableNormal"/>
    <w:rsid w:val="00BB142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BB142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BB142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BB142A"/>
    <w:rPr>
      <w:color w:val="605E5C"/>
      <w:shd w:val="clear" w:color="auto" w:fill="E1DFDD"/>
    </w:rPr>
  </w:style>
  <w:style w:type="paragraph" w:styleId="BalloonText">
    <w:name w:val="Balloon Text"/>
    <w:basedOn w:val="Normal"/>
    <w:link w:val="BalloonTextChar"/>
    <w:semiHidden/>
    <w:unhideWhenUsed/>
    <w:rsid w:val="00BB142A"/>
    <w:rPr>
      <w:rFonts w:ascii="Segoe UI" w:eastAsia="Times New Roman" w:hAnsi="Segoe UI" w:cs="Segoe UI"/>
      <w:sz w:val="18"/>
      <w:szCs w:val="18"/>
    </w:rPr>
  </w:style>
  <w:style w:type="character" w:customStyle="1" w:styleId="BalloonTextChar">
    <w:name w:val="Balloon Text Char"/>
    <w:basedOn w:val="DefaultParagraphFont"/>
    <w:link w:val="BalloonText"/>
    <w:semiHidden/>
    <w:rsid w:val="00BB142A"/>
    <w:rPr>
      <w:rFonts w:ascii="Segoe UI" w:eastAsia="Times New Roman" w:hAnsi="Segoe UI" w:cs="Segoe UI"/>
      <w:sz w:val="18"/>
      <w:szCs w:val="18"/>
    </w:rPr>
  </w:style>
  <w:style w:type="character" w:styleId="Emphasis">
    <w:name w:val="Emphasis"/>
    <w:basedOn w:val="DefaultParagraphFont"/>
    <w:uiPriority w:val="20"/>
    <w:qFormat/>
    <w:rsid w:val="00BB142A"/>
    <w:rPr>
      <w:i/>
      <w:iCs/>
    </w:rPr>
  </w:style>
  <w:style w:type="character" w:styleId="HTMLCode">
    <w:name w:val="HTML Code"/>
    <w:basedOn w:val="DefaultParagraphFont"/>
    <w:uiPriority w:val="99"/>
    <w:semiHidden/>
    <w:unhideWhenUsed/>
    <w:rsid w:val="00BB142A"/>
    <w:rPr>
      <w:rFonts w:ascii="Courier New" w:eastAsiaTheme="minorEastAsia" w:hAnsi="Courier New" w:cs="Courier New"/>
      <w:sz w:val="20"/>
      <w:szCs w:val="20"/>
    </w:rPr>
  </w:style>
  <w:style w:type="paragraph" w:customStyle="1" w:styleId="Date1">
    <w:name w:val="Date1"/>
    <w:basedOn w:val="Normal"/>
    <w:rsid w:val="00BB142A"/>
    <w:pPr>
      <w:spacing w:before="100" w:beforeAutospacing="1" w:after="100" w:afterAutospacing="1"/>
    </w:pPr>
    <w:rPr>
      <w:rFonts w:ascii="Times New Roman" w:eastAsiaTheme="minorEastAsia" w:hAnsi="Times New Roman" w:cs="Times New Roman"/>
    </w:rPr>
  </w:style>
  <w:style w:type="character" w:styleId="Strong">
    <w:name w:val="Strong"/>
    <w:basedOn w:val="DefaultParagraphFont"/>
    <w:uiPriority w:val="22"/>
    <w:qFormat/>
    <w:rsid w:val="00BB142A"/>
    <w:rPr>
      <w:b/>
      <w:bCs/>
    </w:rPr>
  </w:style>
  <w:style w:type="paragraph" w:styleId="HTMLPreformatted">
    <w:name w:val="HTML Preformatted"/>
    <w:basedOn w:val="Normal"/>
    <w:link w:val="HTMLPreformattedChar"/>
    <w:uiPriority w:val="99"/>
    <w:semiHidden/>
    <w:unhideWhenUsed/>
    <w:rsid w:val="00BB1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BB142A"/>
    <w:rPr>
      <w:rFonts w:ascii="Courier New" w:eastAsiaTheme="minorEastAsia" w:hAnsi="Courier New" w:cs="Courier New"/>
      <w:sz w:val="20"/>
      <w:szCs w:val="20"/>
    </w:rPr>
  </w:style>
  <w:style w:type="paragraph" w:customStyle="1" w:styleId="Caption1">
    <w:name w:val="Caption1"/>
    <w:basedOn w:val="Normal"/>
    <w:rsid w:val="00BB142A"/>
    <w:pPr>
      <w:spacing w:before="100" w:beforeAutospacing="1" w:after="100" w:afterAutospacing="1"/>
    </w:pPr>
    <w:rPr>
      <w:rFonts w:ascii="Times New Roman" w:eastAsiaTheme="minorEastAsia" w:hAnsi="Times New Roman" w:cs="Times New Roman"/>
    </w:rPr>
  </w:style>
  <w:style w:type="character" w:customStyle="1" w:styleId="mord">
    <w:name w:val="mord"/>
    <w:basedOn w:val="DefaultParagraphFont"/>
    <w:rsid w:val="00BB1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37539">
      <w:bodyDiv w:val="1"/>
      <w:marLeft w:val="0"/>
      <w:marRight w:val="0"/>
      <w:marTop w:val="0"/>
      <w:marBottom w:val="0"/>
      <w:divBdr>
        <w:top w:val="none" w:sz="0" w:space="0" w:color="auto"/>
        <w:left w:val="none" w:sz="0" w:space="0" w:color="auto"/>
        <w:bottom w:val="none" w:sz="0" w:space="0" w:color="auto"/>
        <w:right w:val="none" w:sz="0" w:space="0" w:color="auto"/>
      </w:divBdr>
    </w:div>
    <w:div w:id="66461575">
      <w:bodyDiv w:val="1"/>
      <w:marLeft w:val="0"/>
      <w:marRight w:val="0"/>
      <w:marTop w:val="0"/>
      <w:marBottom w:val="0"/>
      <w:divBdr>
        <w:top w:val="none" w:sz="0" w:space="0" w:color="auto"/>
        <w:left w:val="none" w:sz="0" w:space="0" w:color="auto"/>
        <w:bottom w:val="none" w:sz="0" w:space="0" w:color="auto"/>
        <w:right w:val="none" w:sz="0" w:space="0" w:color="auto"/>
      </w:divBdr>
      <w:divsChild>
        <w:div w:id="365521527">
          <w:marLeft w:val="0"/>
          <w:marRight w:val="0"/>
          <w:marTop w:val="0"/>
          <w:marBottom w:val="0"/>
          <w:divBdr>
            <w:top w:val="none" w:sz="0" w:space="0" w:color="auto"/>
            <w:left w:val="none" w:sz="0" w:space="0" w:color="auto"/>
            <w:bottom w:val="none" w:sz="0" w:space="0" w:color="auto"/>
            <w:right w:val="none" w:sz="0" w:space="0" w:color="auto"/>
          </w:divBdr>
          <w:divsChild>
            <w:div w:id="1208954156">
              <w:marLeft w:val="0"/>
              <w:marRight w:val="0"/>
              <w:marTop w:val="0"/>
              <w:marBottom w:val="0"/>
              <w:divBdr>
                <w:top w:val="none" w:sz="0" w:space="0" w:color="auto"/>
                <w:left w:val="none" w:sz="0" w:space="0" w:color="auto"/>
                <w:bottom w:val="none" w:sz="0" w:space="0" w:color="auto"/>
                <w:right w:val="none" w:sz="0" w:space="0" w:color="auto"/>
              </w:divBdr>
              <w:divsChild>
                <w:div w:id="179270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15691">
      <w:bodyDiv w:val="1"/>
      <w:marLeft w:val="0"/>
      <w:marRight w:val="0"/>
      <w:marTop w:val="0"/>
      <w:marBottom w:val="0"/>
      <w:divBdr>
        <w:top w:val="none" w:sz="0" w:space="0" w:color="auto"/>
        <w:left w:val="none" w:sz="0" w:space="0" w:color="auto"/>
        <w:bottom w:val="none" w:sz="0" w:space="0" w:color="auto"/>
        <w:right w:val="none" w:sz="0" w:space="0" w:color="auto"/>
      </w:divBdr>
    </w:div>
    <w:div w:id="632904311">
      <w:bodyDiv w:val="1"/>
      <w:marLeft w:val="0"/>
      <w:marRight w:val="0"/>
      <w:marTop w:val="0"/>
      <w:marBottom w:val="0"/>
      <w:divBdr>
        <w:top w:val="none" w:sz="0" w:space="0" w:color="auto"/>
        <w:left w:val="none" w:sz="0" w:space="0" w:color="auto"/>
        <w:bottom w:val="none" w:sz="0" w:space="0" w:color="auto"/>
        <w:right w:val="none" w:sz="0" w:space="0" w:color="auto"/>
      </w:divBdr>
    </w:div>
    <w:div w:id="754128449">
      <w:bodyDiv w:val="1"/>
      <w:marLeft w:val="0"/>
      <w:marRight w:val="0"/>
      <w:marTop w:val="0"/>
      <w:marBottom w:val="0"/>
      <w:divBdr>
        <w:top w:val="none" w:sz="0" w:space="0" w:color="auto"/>
        <w:left w:val="none" w:sz="0" w:space="0" w:color="auto"/>
        <w:bottom w:val="none" w:sz="0" w:space="0" w:color="auto"/>
        <w:right w:val="none" w:sz="0" w:space="0" w:color="auto"/>
      </w:divBdr>
    </w:div>
    <w:div w:id="810827596">
      <w:bodyDiv w:val="1"/>
      <w:marLeft w:val="0"/>
      <w:marRight w:val="0"/>
      <w:marTop w:val="0"/>
      <w:marBottom w:val="0"/>
      <w:divBdr>
        <w:top w:val="none" w:sz="0" w:space="0" w:color="auto"/>
        <w:left w:val="none" w:sz="0" w:space="0" w:color="auto"/>
        <w:bottom w:val="none" w:sz="0" w:space="0" w:color="auto"/>
        <w:right w:val="none" w:sz="0" w:space="0" w:color="auto"/>
      </w:divBdr>
      <w:divsChild>
        <w:div w:id="191504427">
          <w:marLeft w:val="0"/>
          <w:marRight w:val="0"/>
          <w:marTop w:val="0"/>
          <w:marBottom w:val="0"/>
          <w:divBdr>
            <w:top w:val="none" w:sz="0" w:space="0" w:color="auto"/>
            <w:left w:val="none" w:sz="0" w:space="0" w:color="auto"/>
            <w:bottom w:val="none" w:sz="0" w:space="0" w:color="auto"/>
            <w:right w:val="none" w:sz="0" w:space="0" w:color="auto"/>
          </w:divBdr>
          <w:divsChild>
            <w:div w:id="244806568">
              <w:marLeft w:val="0"/>
              <w:marRight w:val="0"/>
              <w:marTop w:val="0"/>
              <w:marBottom w:val="0"/>
              <w:divBdr>
                <w:top w:val="none" w:sz="0" w:space="0" w:color="auto"/>
                <w:left w:val="none" w:sz="0" w:space="0" w:color="auto"/>
                <w:bottom w:val="none" w:sz="0" w:space="0" w:color="auto"/>
                <w:right w:val="none" w:sz="0" w:space="0" w:color="auto"/>
              </w:divBdr>
              <w:divsChild>
                <w:div w:id="76172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968107">
      <w:bodyDiv w:val="1"/>
      <w:marLeft w:val="0"/>
      <w:marRight w:val="0"/>
      <w:marTop w:val="0"/>
      <w:marBottom w:val="0"/>
      <w:divBdr>
        <w:top w:val="none" w:sz="0" w:space="0" w:color="auto"/>
        <w:left w:val="none" w:sz="0" w:space="0" w:color="auto"/>
        <w:bottom w:val="none" w:sz="0" w:space="0" w:color="auto"/>
        <w:right w:val="none" w:sz="0" w:space="0" w:color="auto"/>
      </w:divBdr>
    </w:div>
    <w:div w:id="1022898220">
      <w:bodyDiv w:val="1"/>
      <w:marLeft w:val="0"/>
      <w:marRight w:val="0"/>
      <w:marTop w:val="0"/>
      <w:marBottom w:val="0"/>
      <w:divBdr>
        <w:top w:val="none" w:sz="0" w:space="0" w:color="auto"/>
        <w:left w:val="none" w:sz="0" w:space="0" w:color="auto"/>
        <w:bottom w:val="none" w:sz="0" w:space="0" w:color="auto"/>
        <w:right w:val="none" w:sz="0" w:space="0" w:color="auto"/>
      </w:divBdr>
      <w:divsChild>
        <w:div w:id="712726876">
          <w:marLeft w:val="0"/>
          <w:marRight w:val="0"/>
          <w:marTop w:val="0"/>
          <w:marBottom w:val="0"/>
          <w:divBdr>
            <w:top w:val="none" w:sz="0" w:space="0" w:color="auto"/>
            <w:left w:val="none" w:sz="0" w:space="0" w:color="auto"/>
            <w:bottom w:val="none" w:sz="0" w:space="0" w:color="auto"/>
            <w:right w:val="none" w:sz="0" w:space="0" w:color="auto"/>
          </w:divBdr>
          <w:divsChild>
            <w:div w:id="65229467">
              <w:marLeft w:val="0"/>
              <w:marRight w:val="0"/>
              <w:marTop w:val="0"/>
              <w:marBottom w:val="0"/>
              <w:divBdr>
                <w:top w:val="none" w:sz="0" w:space="0" w:color="auto"/>
                <w:left w:val="none" w:sz="0" w:space="0" w:color="auto"/>
                <w:bottom w:val="none" w:sz="0" w:space="0" w:color="auto"/>
                <w:right w:val="none" w:sz="0" w:space="0" w:color="auto"/>
              </w:divBdr>
              <w:divsChild>
                <w:div w:id="160778388">
                  <w:marLeft w:val="0"/>
                  <w:marRight w:val="0"/>
                  <w:marTop w:val="0"/>
                  <w:marBottom w:val="0"/>
                  <w:divBdr>
                    <w:top w:val="none" w:sz="0" w:space="0" w:color="auto"/>
                    <w:left w:val="none" w:sz="0" w:space="0" w:color="auto"/>
                    <w:bottom w:val="none" w:sz="0" w:space="0" w:color="auto"/>
                    <w:right w:val="none" w:sz="0" w:space="0" w:color="auto"/>
                  </w:divBdr>
                  <w:divsChild>
                    <w:div w:id="49179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805930">
      <w:bodyDiv w:val="1"/>
      <w:marLeft w:val="0"/>
      <w:marRight w:val="0"/>
      <w:marTop w:val="0"/>
      <w:marBottom w:val="0"/>
      <w:divBdr>
        <w:top w:val="none" w:sz="0" w:space="0" w:color="auto"/>
        <w:left w:val="none" w:sz="0" w:space="0" w:color="auto"/>
        <w:bottom w:val="none" w:sz="0" w:space="0" w:color="auto"/>
        <w:right w:val="none" w:sz="0" w:space="0" w:color="auto"/>
      </w:divBdr>
    </w:div>
    <w:div w:id="1344822229">
      <w:bodyDiv w:val="1"/>
      <w:marLeft w:val="0"/>
      <w:marRight w:val="0"/>
      <w:marTop w:val="0"/>
      <w:marBottom w:val="0"/>
      <w:divBdr>
        <w:top w:val="none" w:sz="0" w:space="0" w:color="auto"/>
        <w:left w:val="none" w:sz="0" w:space="0" w:color="auto"/>
        <w:bottom w:val="none" w:sz="0" w:space="0" w:color="auto"/>
        <w:right w:val="none" w:sz="0" w:space="0" w:color="auto"/>
      </w:divBdr>
      <w:divsChild>
        <w:div w:id="1690522542">
          <w:marLeft w:val="0"/>
          <w:marRight w:val="0"/>
          <w:marTop w:val="0"/>
          <w:marBottom w:val="0"/>
          <w:divBdr>
            <w:top w:val="none" w:sz="0" w:space="0" w:color="auto"/>
            <w:left w:val="none" w:sz="0" w:space="0" w:color="auto"/>
            <w:bottom w:val="none" w:sz="0" w:space="0" w:color="auto"/>
            <w:right w:val="none" w:sz="0" w:space="0" w:color="auto"/>
          </w:divBdr>
          <w:divsChild>
            <w:div w:id="919799714">
              <w:marLeft w:val="0"/>
              <w:marRight w:val="0"/>
              <w:marTop w:val="0"/>
              <w:marBottom w:val="0"/>
              <w:divBdr>
                <w:top w:val="none" w:sz="0" w:space="0" w:color="auto"/>
                <w:left w:val="none" w:sz="0" w:space="0" w:color="auto"/>
                <w:bottom w:val="none" w:sz="0" w:space="0" w:color="auto"/>
                <w:right w:val="none" w:sz="0" w:space="0" w:color="auto"/>
              </w:divBdr>
              <w:divsChild>
                <w:div w:id="19831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339352">
      <w:bodyDiv w:val="1"/>
      <w:marLeft w:val="0"/>
      <w:marRight w:val="0"/>
      <w:marTop w:val="0"/>
      <w:marBottom w:val="0"/>
      <w:divBdr>
        <w:top w:val="none" w:sz="0" w:space="0" w:color="auto"/>
        <w:left w:val="none" w:sz="0" w:space="0" w:color="auto"/>
        <w:bottom w:val="none" w:sz="0" w:space="0" w:color="auto"/>
        <w:right w:val="none" w:sz="0" w:space="0" w:color="auto"/>
      </w:divBdr>
      <w:divsChild>
        <w:div w:id="694500612">
          <w:marLeft w:val="0"/>
          <w:marRight w:val="0"/>
          <w:marTop w:val="0"/>
          <w:marBottom w:val="0"/>
          <w:divBdr>
            <w:top w:val="none" w:sz="0" w:space="0" w:color="auto"/>
            <w:left w:val="none" w:sz="0" w:space="0" w:color="auto"/>
            <w:bottom w:val="none" w:sz="0" w:space="0" w:color="auto"/>
            <w:right w:val="none" w:sz="0" w:space="0" w:color="auto"/>
          </w:divBdr>
        </w:div>
        <w:div w:id="747265155">
          <w:marLeft w:val="0"/>
          <w:marRight w:val="0"/>
          <w:marTop w:val="0"/>
          <w:marBottom w:val="0"/>
          <w:divBdr>
            <w:top w:val="none" w:sz="0" w:space="0" w:color="auto"/>
            <w:left w:val="none" w:sz="0" w:space="0" w:color="auto"/>
            <w:bottom w:val="none" w:sz="0" w:space="0" w:color="auto"/>
            <w:right w:val="none" w:sz="0" w:space="0" w:color="auto"/>
          </w:divBdr>
          <w:divsChild>
            <w:div w:id="126596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687627">
      <w:bodyDiv w:val="1"/>
      <w:marLeft w:val="0"/>
      <w:marRight w:val="0"/>
      <w:marTop w:val="0"/>
      <w:marBottom w:val="0"/>
      <w:divBdr>
        <w:top w:val="none" w:sz="0" w:space="0" w:color="auto"/>
        <w:left w:val="none" w:sz="0" w:space="0" w:color="auto"/>
        <w:bottom w:val="none" w:sz="0" w:space="0" w:color="auto"/>
        <w:right w:val="none" w:sz="0" w:space="0" w:color="auto"/>
      </w:divBdr>
      <w:divsChild>
        <w:div w:id="1328635456">
          <w:marLeft w:val="0"/>
          <w:marRight w:val="0"/>
          <w:marTop w:val="0"/>
          <w:marBottom w:val="0"/>
          <w:divBdr>
            <w:top w:val="none" w:sz="0" w:space="0" w:color="auto"/>
            <w:left w:val="none" w:sz="0" w:space="0" w:color="auto"/>
            <w:bottom w:val="none" w:sz="0" w:space="0" w:color="auto"/>
            <w:right w:val="none" w:sz="0" w:space="0" w:color="auto"/>
          </w:divBdr>
          <w:divsChild>
            <w:div w:id="236012501">
              <w:marLeft w:val="0"/>
              <w:marRight w:val="0"/>
              <w:marTop w:val="0"/>
              <w:marBottom w:val="0"/>
              <w:divBdr>
                <w:top w:val="none" w:sz="0" w:space="0" w:color="auto"/>
                <w:left w:val="none" w:sz="0" w:space="0" w:color="auto"/>
                <w:bottom w:val="none" w:sz="0" w:space="0" w:color="auto"/>
                <w:right w:val="none" w:sz="0" w:space="0" w:color="auto"/>
              </w:divBdr>
              <w:divsChild>
                <w:div w:id="481582781">
                  <w:marLeft w:val="0"/>
                  <w:marRight w:val="0"/>
                  <w:marTop w:val="0"/>
                  <w:marBottom w:val="0"/>
                  <w:divBdr>
                    <w:top w:val="none" w:sz="0" w:space="0" w:color="auto"/>
                    <w:left w:val="none" w:sz="0" w:space="0" w:color="auto"/>
                    <w:bottom w:val="none" w:sz="0" w:space="0" w:color="auto"/>
                    <w:right w:val="none" w:sz="0" w:space="0" w:color="auto"/>
                  </w:divBdr>
                  <w:divsChild>
                    <w:div w:id="189839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574475">
      <w:bodyDiv w:val="1"/>
      <w:marLeft w:val="0"/>
      <w:marRight w:val="0"/>
      <w:marTop w:val="0"/>
      <w:marBottom w:val="0"/>
      <w:divBdr>
        <w:top w:val="none" w:sz="0" w:space="0" w:color="auto"/>
        <w:left w:val="none" w:sz="0" w:space="0" w:color="auto"/>
        <w:bottom w:val="none" w:sz="0" w:space="0" w:color="auto"/>
        <w:right w:val="none" w:sz="0" w:space="0" w:color="auto"/>
      </w:divBdr>
      <w:divsChild>
        <w:div w:id="645401530">
          <w:marLeft w:val="0"/>
          <w:marRight w:val="0"/>
          <w:marTop w:val="0"/>
          <w:marBottom w:val="0"/>
          <w:divBdr>
            <w:top w:val="none" w:sz="0" w:space="0" w:color="auto"/>
            <w:left w:val="none" w:sz="0" w:space="0" w:color="auto"/>
            <w:bottom w:val="none" w:sz="0" w:space="0" w:color="auto"/>
            <w:right w:val="none" w:sz="0" w:space="0" w:color="auto"/>
          </w:divBdr>
          <w:divsChild>
            <w:div w:id="519011181">
              <w:marLeft w:val="0"/>
              <w:marRight w:val="0"/>
              <w:marTop w:val="0"/>
              <w:marBottom w:val="0"/>
              <w:divBdr>
                <w:top w:val="none" w:sz="0" w:space="0" w:color="auto"/>
                <w:left w:val="none" w:sz="0" w:space="0" w:color="auto"/>
                <w:bottom w:val="none" w:sz="0" w:space="0" w:color="auto"/>
                <w:right w:val="none" w:sz="0" w:space="0" w:color="auto"/>
              </w:divBdr>
              <w:divsChild>
                <w:div w:id="177138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202890">
      <w:bodyDiv w:val="1"/>
      <w:marLeft w:val="0"/>
      <w:marRight w:val="0"/>
      <w:marTop w:val="0"/>
      <w:marBottom w:val="0"/>
      <w:divBdr>
        <w:top w:val="none" w:sz="0" w:space="0" w:color="auto"/>
        <w:left w:val="none" w:sz="0" w:space="0" w:color="auto"/>
        <w:bottom w:val="none" w:sz="0" w:space="0" w:color="auto"/>
        <w:right w:val="none" w:sz="0" w:space="0" w:color="auto"/>
      </w:divBdr>
      <w:divsChild>
        <w:div w:id="889076830">
          <w:marLeft w:val="0"/>
          <w:marRight w:val="0"/>
          <w:marTop w:val="0"/>
          <w:marBottom w:val="0"/>
          <w:divBdr>
            <w:top w:val="none" w:sz="0" w:space="0" w:color="auto"/>
            <w:left w:val="none" w:sz="0" w:space="0" w:color="auto"/>
            <w:bottom w:val="none" w:sz="0" w:space="0" w:color="auto"/>
            <w:right w:val="none" w:sz="0" w:space="0" w:color="auto"/>
          </w:divBdr>
          <w:divsChild>
            <w:div w:id="32579154">
              <w:marLeft w:val="0"/>
              <w:marRight w:val="0"/>
              <w:marTop w:val="0"/>
              <w:marBottom w:val="0"/>
              <w:divBdr>
                <w:top w:val="none" w:sz="0" w:space="0" w:color="auto"/>
                <w:left w:val="none" w:sz="0" w:space="0" w:color="auto"/>
                <w:bottom w:val="none" w:sz="0" w:space="0" w:color="auto"/>
                <w:right w:val="none" w:sz="0" w:space="0" w:color="auto"/>
              </w:divBdr>
              <w:divsChild>
                <w:div w:id="445152455">
                  <w:marLeft w:val="0"/>
                  <w:marRight w:val="0"/>
                  <w:marTop w:val="0"/>
                  <w:marBottom w:val="0"/>
                  <w:divBdr>
                    <w:top w:val="none" w:sz="0" w:space="0" w:color="auto"/>
                    <w:left w:val="none" w:sz="0" w:space="0" w:color="auto"/>
                    <w:bottom w:val="none" w:sz="0" w:space="0" w:color="auto"/>
                    <w:right w:val="none" w:sz="0" w:space="0" w:color="auto"/>
                  </w:divBdr>
                  <w:divsChild>
                    <w:div w:id="2726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810027">
      <w:bodyDiv w:val="1"/>
      <w:marLeft w:val="0"/>
      <w:marRight w:val="0"/>
      <w:marTop w:val="0"/>
      <w:marBottom w:val="0"/>
      <w:divBdr>
        <w:top w:val="none" w:sz="0" w:space="0" w:color="auto"/>
        <w:left w:val="none" w:sz="0" w:space="0" w:color="auto"/>
        <w:bottom w:val="none" w:sz="0" w:space="0" w:color="auto"/>
        <w:right w:val="none" w:sz="0" w:space="0" w:color="auto"/>
      </w:divBdr>
    </w:div>
    <w:div w:id="2013800241">
      <w:bodyDiv w:val="1"/>
      <w:marLeft w:val="0"/>
      <w:marRight w:val="0"/>
      <w:marTop w:val="0"/>
      <w:marBottom w:val="0"/>
      <w:divBdr>
        <w:top w:val="none" w:sz="0" w:space="0" w:color="auto"/>
        <w:left w:val="none" w:sz="0" w:space="0" w:color="auto"/>
        <w:bottom w:val="none" w:sz="0" w:space="0" w:color="auto"/>
        <w:right w:val="none" w:sz="0" w:space="0" w:color="auto"/>
      </w:divBdr>
    </w:div>
    <w:div w:id="2086030342">
      <w:bodyDiv w:val="1"/>
      <w:marLeft w:val="0"/>
      <w:marRight w:val="0"/>
      <w:marTop w:val="0"/>
      <w:marBottom w:val="0"/>
      <w:divBdr>
        <w:top w:val="none" w:sz="0" w:space="0" w:color="auto"/>
        <w:left w:val="none" w:sz="0" w:space="0" w:color="auto"/>
        <w:bottom w:val="none" w:sz="0" w:space="0" w:color="auto"/>
        <w:right w:val="none" w:sz="0" w:space="0" w:color="auto"/>
      </w:divBdr>
      <w:divsChild>
        <w:div w:id="1586499285">
          <w:marLeft w:val="0"/>
          <w:marRight w:val="0"/>
          <w:marTop w:val="0"/>
          <w:marBottom w:val="0"/>
          <w:divBdr>
            <w:top w:val="none" w:sz="0" w:space="0" w:color="auto"/>
            <w:left w:val="none" w:sz="0" w:space="0" w:color="auto"/>
            <w:bottom w:val="none" w:sz="0" w:space="0" w:color="auto"/>
            <w:right w:val="none" w:sz="0" w:space="0" w:color="auto"/>
          </w:divBdr>
          <w:divsChild>
            <w:div w:id="32463904">
              <w:marLeft w:val="0"/>
              <w:marRight w:val="0"/>
              <w:marTop w:val="0"/>
              <w:marBottom w:val="0"/>
              <w:divBdr>
                <w:top w:val="none" w:sz="0" w:space="0" w:color="auto"/>
                <w:left w:val="none" w:sz="0" w:space="0" w:color="auto"/>
                <w:bottom w:val="none" w:sz="0" w:space="0" w:color="auto"/>
                <w:right w:val="none" w:sz="0" w:space="0" w:color="auto"/>
              </w:divBdr>
              <w:divsChild>
                <w:div w:id="59579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2.emf"/><Relationship Id="rId18" Type="http://schemas.openxmlformats.org/officeDocument/2006/relationships/image" Target="media/image7.tiff"/><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emf"/><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e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23724E-E75C-3949-AE13-62D1D80B6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40220</Words>
  <Characters>229255</Characters>
  <Application>Microsoft Office Word</Application>
  <DocSecurity>0</DocSecurity>
  <Lines>1910</Lines>
  <Paragraphs>537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Alice Elizabeth Stears</dc:creator>
  <cp:keywords/>
  <dc:description/>
  <cp:lastModifiedBy>Alice Elizabeth Stears</cp:lastModifiedBy>
  <cp:revision>2</cp:revision>
  <dcterms:created xsi:type="dcterms:W3CDTF">2022-04-25T16:11:00Z</dcterms:created>
  <dcterms:modified xsi:type="dcterms:W3CDTF">2022-04-25T16:11:00Z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http://www.zotero.org/styles/methods-in-ecology-and-evolution</vt:lpwstr>
  </property>
  <property fmtid="{D5CDD505-2E9C-101B-9397-08002B2CF9AE}" pid="17" name="Mendeley Recent Style Name 7_1">
    <vt:lpwstr>Methods in Ecology and Evolution</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cd7c4ad1-acf5-3117-a24e-e4dc812ff9b7</vt:lpwstr>
  </property>
  <property fmtid="{D5CDD505-2E9C-101B-9397-08002B2CF9AE}" pid="24" name="Mendeley Citation Style_1">
    <vt:lpwstr>http://www.zotero.org/styles/ecology</vt:lpwstr>
  </property>
</Properties>
</file>